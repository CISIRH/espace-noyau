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pPr>
        <w:rPr>
          <w:rFonts w:cs="Arial"/>
        </w:rPr>
      </w:pPr>
      <w:r>
        <w:rPr>
          <w:rFonts w:cs="Arial"/>
          <w:noProof/>
        </w:rPr>
        <w:drawing>
          <wp:anchor distT="0" distB="0" distL="0" distR="0" simplePos="0" relativeHeight="20" behindDoc="0" locked="0" layoutInCell="1" allowOverlap="1">
            <wp:simplePos x="0" y="0"/>
            <wp:positionH relativeFrom="column">
              <wp:posOffset>-142875</wp:posOffset>
            </wp:positionH>
            <wp:positionV relativeFrom="paragraph">
              <wp:posOffset>-635</wp:posOffset>
            </wp:positionV>
            <wp:extent cx="2333625" cy="1333500"/>
            <wp:effectExtent l="0" t="0" r="0" b="0"/>
            <wp:wrapNone/>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pic:cNvPicPr>
                      <a:picLocks noChangeAspect="1" noChangeArrowheads="1"/>
                    </pic:cNvPicPr>
                  </pic:nvPicPr>
                  <pic:blipFill>
                    <a:blip r:embed="rId8"/>
                    <a:stretch>
                      <a:fillRect/>
                    </a:stretch>
                  </pic:blipFill>
                  <pic:spPr bwMode="auto">
                    <a:xfrm>
                      <a:off x="0" y="0"/>
                      <a:ext cx="2333625" cy="1333500"/>
                    </a:xfrm>
                    <a:prstGeom prst="rect">
                      <a:avLst/>
                    </a:prstGeom>
                  </pic:spPr>
                </pic:pic>
              </a:graphicData>
            </a:graphic>
          </wp:anchor>
        </w:drawing>
      </w:r>
      <w:r>
        <w:rPr>
          <w:rFonts w:cs="Arial"/>
          <w:noProof/>
        </w:rPr>
        <w:drawing>
          <wp:anchor distT="0" distB="0" distL="0" distR="0" simplePos="0" relativeHeight="21" behindDoc="0" locked="0" layoutInCell="1" allowOverlap="1">
            <wp:simplePos x="0" y="0"/>
            <wp:positionH relativeFrom="column">
              <wp:posOffset>2348865</wp:posOffset>
            </wp:positionH>
            <wp:positionV relativeFrom="paragraph">
              <wp:posOffset>109855</wp:posOffset>
            </wp:positionV>
            <wp:extent cx="4243070" cy="895985"/>
            <wp:effectExtent l="0" t="0" r="0" b="0"/>
            <wp:wrapNone/>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4"/>
                    <pic:cNvPicPr>
                      <a:picLocks noChangeAspect="1" noChangeArrowheads="1"/>
                    </pic:cNvPicPr>
                  </pic:nvPicPr>
                  <pic:blipFill>
                    <a:blip r:embed="rId9"/>
                    <a:stretch>
                      <a:fillRect/>
                    </a:stretch>
                  </pic:blipFill>
                  <pic:spPr bwMode="auto">
                    <a:xfrm>
                      <a:off x="0" y="0"/>
                      <a:ext cx="4243070" cy="895985"/>
                    </a:xfrm>
                    <a:prstGeom prst="rect">
                      <a:avLst/>
                    </a:prstGeom>
                  </pic:spPr>
                </pic:pic>
              </a:graphicData>
            </a:graphic>
          </wp:anchor>
        </w:drawing>
      </w:r>
    </w:p>
    <w:p>
      <w:pPr>
        <w:rPr>
          <w:rFonts w:cs="Arial"/>
        </w:rPr>
      </w:pPr>
    </w:p>
    <w:p>
      <w:pPr>
        <w:rPr>
          <w:rFonts w:cs="Arial"/>
        </w:rPr>
      </w:pPr>
    </w:p>
    <w:p>
      <w:pPr>
        <w:rPr>
          <w:rFonts w:cs="Arial"/>
        </w:rPr>
      </w:pPr>
    </w:p>
    <w:p>
      <w:pPr>
        <w:rPr>
          <w:rFonts w:cs="Arial"/>
        </w:rPr>
      </w:pPr>
    </w:p>
    <w:p>
      <w:pPr>
        <w:rPr>
          <w:rFonts w:cs="Arial"/>
        </w:rPr>
      </w:pPr>
      <w:r>
        <w:rPr>
          <w:rFonts w:cs="Arial"/>
          <w:noProof/>
        </w:rPr>
        <mc:AlternateContent>
          <mc:Choice Requires="wps">
            <w:drawing>
              <wp:anchor distT="0" distB="0" distL="0" distR="0" simplePos="0" relativeHeight="7" behindDoc="0" locked="0" layoutInCell="1" allowOverlap="1">
                <wp:simplePos x="0" y="0"/>
                <wp:positionH relativeFrom="column">
                  <wp:posOffset>-473075</wp:posOffset>
                </wp:positionH>
                <wp:positionV relativeFrom="paragraph">
                  <wp:posOffset>226695</wp:posOffset>
                </wp:positionV>
                <wp:extent cx="6635750" cy="1442085"/>
                <wp:effectExtent l="0" t="0" r="0" b="0"/>
                <wp:wrapNone/>
                <wp:docPr id="3" name="Zone de texte 33"/>
                <wp:cNvGraphicFramePr/>
                <a:graphic xmlns:a="http://schemas.openxmlformats.org/drawingml/2006/main">
                  <a:graphicData uri="http://schemas.microsoft.com/office/word/2010/wordprocessingShape">
                    <wps:wsp>
                      <wps:cNvSpPr/>
                      <wps:spPr>
                        <a:xfrm>
                          <a:off x="0" y="0"/>
                          <a:ext cx="6635160" cy="1441440"/>
                        </a:xfrm>
                        <a:prstGeom prst="rect">
                          <a:avLst/>
                        </a:prstGeom>
                        <a:noFill/>
                        <a:ln>
                          <a:noFill/>
                        </a:ln>
                      </wps:spPr>
                      <wps:style>
                        <a:lnRef idx="0">
                          <a:scrgbClr r="0" g="0" b="0"/>
                        </a:lnRef>
                        <a:fillRef idx="0">
                          <a:scrgbClr r="0" g="0" b="0"/>
                        </a:fillRef>
                        <a:effectRef idx="0">
                          <a:scrgbClr r="0" g="0" b="0"/>
                        </a:effectRef>
                        <a:fontRef idx="minor"/>
                      </wps:style>
                      <wps:txbx>
                        <w:txbxContent>
                          <w:p>
                            <w:pPr>
                              <w:spacing w:after="120"/>
                              <w:rPr>
                                <w:color w:val="000000"/>
                              </w:rPr>
                            </w:pPr>
                          </w:p>
                          <w:p>
                            <w:pPr>
                              <w:spacing w:after="120"/>
                              <w:rPr>
                                <w:color w:val="000000"/>
                              </w:rPr>
                            </w:pPr>
                          </w:p>
                          <w:p>
                            <w:pPr>
                              <w:spacing w:after="120"/>
                              <w:rPr>
                                <w:color w:val="000000"/>
                              </w:rPr>
                            </w:pPr>
                          </w:p>
                          <w:p>
                            <w:pPr>
                              <w:spacing w:after="120"/>
                              <w:rPr>
                                <w:color w:val="000000"/>
                              </w:rPr>
                            </w:pPr>
                          </w:p>
                          <w:p>
                            <w:pPr>
                              <w:spacing w:after="120"/>
                              <w:rPr>
                                <w:color w:val="000000"/>
                              </w:rPr>
                            </w:pPr>
                          </w:p>
                          <w:p>
                            <w:pPr>
                              <w:spacing w:after="120"/>
                              <w:rPr>
                                <w:color w:val="000000"/>
                              </w:rPr>
                            </w:pPr>
                          </w:p>
                          <w:p>
                            <w:pPr>
                              <w:spacing w:after="120"/>
                            </w:pPr>
                          </w:p>
                        </w:txbxContent>
                      </wps:txbx>
                      <wps:bodyPr>
                        <a:noAutofit/>
                      </wps:bodyPr>
                    </wps:wsp>
                  </a:graphicData>
                </a:graphic>
              </wp:anchor>
            </w:drawing>
          </mc:Choice>
          <mc:Fallback>
            <w:pict>
              <v:rect w14:anchorId="4A01CDA0" id="Zone de texte 33" o:spid="_x0000_s1026" style="position:absolute;margin-left:-37.25pt;margin-top:17.85pt;width:522.5pt;height:113.5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" filled="f" stroked="f">
                <v:textbox>
                  <w:txbxContent>
                    <w:p w:rsidR="002B23B0" w:rsidRDefault="002B23B0">
                      <w:pPr>
                        <w:spacing w:after="120"/>
                        <w:rPr>
                          <w:color w:val="000000"/>
                        </w:rPr>
                      </w:pPr>
                    </w:p>
                    <w:p w:rsidR="002B23B0" w:rsidRDefault="002B23B0">
                      <w:pPr>
                        <w:spacing w:after="120"/>
                        <w:rPr>
                          <w:color w:val="000000"/>
                        </w:rPr>
                      </w:pPr>
                    </w:p>
                    <w:p w:rsidR="002B23B0" w:rsidRDefault="002B23B0">
                      <w:pPr>
                        <w:spacing w:after="120"/>
                        <w:rPr>
                          <w:color w:val="000000"/>
                        </w:rPr>
                      </w:pPr>
                    </w:p>
                    <w:p w:rsidR="002B23B0" w:rsidRDefault="002B23B0">
                      <w:pPr>
                        <w:spacing w:after="120"/>
                        <w:rPr>
                          <w:color w:val="000000"/>
                        </w:rPr>
                      </w:pPr>
                    </w:p>
                    <w:p w:rsidR="002B23B0" w:rsidRDefault="002B23B0">
                      <w:pPr>
                        <w:spacing w:after="120"/>
                        <w:rPr>
                          <w:color w:val="000000"/>
                        </w:rPr>
                      </w:pPr>
                    </w:p>
                    <w:p w:rsidR="002B23B0" w:rsidRDefault="002B23B0">
                      <w:pPr>
                        <w:spacing w:after="120"/>
                        <w:rPr>
                          <w:color w:val="000000"/>
                        </w:rPr>
                      </w:pPr>
                    </w:p>
                    <w:p w:rsidR="002B23B0" w:rsidRDefault="002B23B0">
                      <w:pPr>
                        <w:spacing w:after="120"/>
                      </w:pPr>
                    </w:p>
                  </w:txbxContent>
                </v:textbox>
              </v:rect>
            </w:pict>
          </mc:Fallback>
        </mc:AlternateContent>
      </w:r>
    </w:p>
    <w:p>
      <w:pPr>
        <w:rPr>
          <w:rFonts w:cs="Arial"/>
        </w:rPr>
      </w:pPr>
    </w:p>
    <w:p>
      <w:pPr>
        <w:rPr>
          <w:rFonts w:cs="Arial"/>
        </w:rPr>
      </w:pPr>
    </w:p>
    <w:p>
      <w:pPr>
        <w:rPr>
          <w:rFonts w:cs="Arial"/>
        </w:rPr>
      </w:pPr>
    </w:p>
    <w:p>
      <w:pPr>
        <w:rPr>
          <w:rFonts w:cs="Arial"/>
        </w:rPr>
      </w:pPr>
    </w:p>
    <w:p>
      <w:pPr>
        <w:rPr>
          <w:rFonts w:cs="Arial"/>
        </w:rPr>
      </w:pPr>
    </w:p>
    <w:p>
      <w:pPr>
        <w:rPr>
          <w:rFonts w:cs="Arial"/>
        </w:rPr>
      </w:pPr>
      <w:r>
        <w:rPr>
          <w:rFonts w:cs="Arial"/>
          <w:noProof/>
        </w:rPr>
        <mc:AlternateContent>
          <mc:Choice Requires="wps">
            <w:drawing>
              <wp:anchor distT="0" distB="0" distL="0" distR="0" simplePos="0" relativeHeight="2" behindDoc="0" locked="0" layoutInCell="1" allowOverlap="1">
                <wp:simplePos x="0" y="0"/>
                <wp:positionH relativeFrom="margin">
                  <wp:posOffset>-372745</wp:posOffset>
                </wp:positionH>
                <wp:positionV relativeFrom="page">
                  <wp:posOffset>3367405</wp:posOffset>
                </wp:positionV>
                <wp:extent cx="5702935" cy="1512570"/>
                <wp:effectExtent l="0" t="0" r="0" b="0"/>
                <wp:wrapNone/>
                <wp:docPr id="5" name="Text Box 157"/>
                <wp:cNvGraphicFramePr/>
                <a:graphic xmlns:a="http://schemas.openxmlformats.org/drawingml/2006/main">
                  <a:graphicData uri="http://schemas.microsoft.com/office/word/2010/wordprocessingShape">
                    <wps:wsp>
                      <wps:cNvSpPr/>
                      <wps:spPr>
                        <a:xfrm>
                          <a:off x="0" y="0"/>
                          <a:ext cx="5702400" cy="1512000"/>
                        </a:xfrm>
                        <a:prstGeom prst="rect">
                          <a:avLst/>
                        </a:prstGeom>
                        <a:noFill/>
                        <a:ln>
                          <a:noFill/>
                        </a:ln>
                      </wps:spPr>
                      <wps:style>
                        <a:lnRef idx="0">
                          <a:scrgbClr r="0" g="0" b="0"/>
                        </a:lnRef>
                        <a:fillRef idx="0">
                          <a:scrgbClr r="0" g="0" b="0"/>
                        </a:fillRef>
                        <a:effectRef idx="0">
                          <a:scrgbClr r="0" g="0" b="0"/>
                        </a:effectRef>
                        <a:fontRef idx="minor"/>
                      </wps:style>
                      <wps:txbx>
                        <w:txbxContent>
                          <w:p>
                            <w:pPr>
                              <w:widowControl w:val="0"/>
                              <w:jc w:val="center"/>
                              <w:rPr>
                                <w:rFonts w:ascii="Arial" w:hAnsi="Arial" w:cs="Arial"/>
                                <w:b/>
                                <w:bCs/>
                                <w:color w:val="1F497D"/>
                                <w:sz w:val="40"/>
                                <w:szCs w:val="40"/>
                              </w:rPr>
                            </w:pPr>
                            <w:r>
                              <w:rPr>
                                <w:rFonts w:ascii="Arial" w:hAnsi="Arial" w:cs="Arial"/>
                                <w:b/>
                                <w:bCs/>
                                <w:color w:val="1F497D"/>
                                <w:sz w:val="40"/>
                                <w:szCs w:val="40"/>
                              </w:rPr>
                              <w:t xml:space="preserve">Guide relatif à la gestion </w:t>
                            </w:r>
                          </w:p>
                          <w:p>
                            <w:pPr>
                              <w:widowControl w:val="0"/>
                              <w:jc w:val="center"/>
                              <w:rPr>
                                <w:rFonts w:ascii="Arial" w:hAnsi="Arial" w:cs="Arial"/>
                                <w:b/>
                                <w:bCs/>
                                <w:color w:val="1F497D"/>
                                <w:sz w:val="40"/>
                                <w:szCs w:val="40"/>
                              </w:rPr>
                            </w:pPr>
                            <w:r>
                              <w:rPr>
                                <w:rFonts w:ascii="Arial" w:hAnsi="Arial" w:cs="Arial"/>
                                <w:b/>
                                <w:bCs/>
                                <w:color w:val="1F497D"/>
                                <w:sz w:val="40"/>
                                <w:szCs w:val="40"/>
                              </w:rPr>
                              <w:t>des titres à valider (TAV) et des titres de perception d’indus de rémunération</w:t>
                            </w:r>
                          </w:p>
                          <w:p>
                            <w:pPr>
                              <w:widowControl w:val="0"/>
                              <w:jc w:val="center"/>
                              <w:rPr>
                                <w:rFonts w:cs="Arial"/>
                                <w:b/>
                                <w:bCs/>
                                <w:color w:val="1F497D"/>
                                <w:sz w:val="40"/>
                                <w:szCs w:val="40"/>
                              </w:rPr>
                            </w:pPr>
                          </w:p>
                          <w:p>
                            <w:pPr>
                              <w:widowControl w:val="0"/>
                              <w:jc w:val="center"/>
                              <w:rPr>
                                <w:rFonts w:cs="Arial"/>
                                <w:b/>
                                <w:bCs/>
                                <w:color w:val="1F497D"/>
                                <w:sz w:val="40"/>
                                <w:szCs w:val="40"/>
                              </w:rPr>
                            </w:pPr>
                          </w:p>
                          <w:p>
                            <w:pPr>
                              <w:widowControl w:val="0"/>
                              <w:spacing w:after="120"/>
                              <w:jc w:val="center"/>
                            </w:pPr>
                            <w:r>
                              <w:rPr>
                                <w:rFonts w:cs="Arial"/>
                                <w:b/>
                                <w:bCs/>
                                <w:color w:val="1F497D"/>
                                <w:sz w:val="40"/>
                                <w:szCs w:val="40"/>
                              </w:rPr>
                              <w:t xml:space="preserve"> rémunérations</w:t>
                            </w:r>
                          </w:p>
                        </w:txbxContent>
                      </wps:txbx>
                      <wps:bodyPr>
                        <a:noAutofit/>
                      </wps:bodyPr>
                    </wps:wsp>
                  </a:graphicData>
                </a:graphic>
              </wp:anchor>
            </w:drawing>
          </mc:Choice>
          <mc:Fallback>
            <w:pict>
              <v:rect w14:anchorId="5478F0F1" id="Text Box 157" o:spid="_x0000_s1027" style="position:absolute;margin-left:-29.35pt;margin-top:265.15pt;width:449.05pt;height:119.1pt;z-index:2;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" filled="f" stroked="f">
                <v:textbox>
                  <w:txbxContent>
                    <w:p w:rsidR="002B23B0" w:rsidRDefault="002B23B0">
                      <w:pPr>
                        <w:widowControl w:val="0"/>
                        <w:jc w:val="center"/>
                        <w:rPr>
                          <w:rFonts w:ascii="Arial" w:hAnsi="Arial" w:cs="Arial"/>
                          <w:b/>
                          <w:bCs/>
                          <w:color w:val="1F497D"/>
                          <w:sz w:val="40"/>
                          <w:szCs w:val="40"/>
                        </w:rPr>
                      </w:pPr>
                      <w:r>
                        <w:rPr>
                          <w:rFonts w:ascii="Arial" w:hAnsi="Arial" w:cs="Arial"/>
                          <w:b/>
                          <w:bCs/>
                          <w:color w:val="1F497D"/>
                          <w:sz w:val="40"/>
                          <w:szCs w:val="40"/>
                        </w:rPr>
                        <w:t xml:space="preserve">Guide relatif à la gestion </w:t>
                      </w:r>
                    </w:p>
                    <w:p w:rsidR="002B23B0" w:rsidRDefault="002B23B0">
                      <w:pPr>
                        <w:widowControl w:val="0"/>
                        <w:jc w:val="center"/>
                        <w:rPr>
                          <w:rFonts w:ascii="Arial" w:hAnsi="Arial" w:cs="Arial"/>
                          <w:b/>
                          <w:bCs/>
                          <w:color w:val="1F497D"/>
                          <w:sz w:val="40"/>
                          <w:szCs w:val="40"/>
                        </w:rPr>
                      </w:pPr>
                      <w:proofErr w:type="gramStart"/>
                      <w:r>
                        <w:rPr>
                          <w:rFonts w:ascii="Arial" w:hAnsi="Arial" w:cs="Arial"/>
                          <w:b/>
                          <w:bCs/>
                          <w:color w:val="1F497D"/>
                          <w:sz w:val="40"/>
                          <w:szCs w:val="40"/>
                        </w:rPr>
                        <w:t>des</w:t>
                      </w:r>
                      <w:proofErr w:type="gramEnd"/>
                      <w:r>
                        <w:rPr>
                          <w:rFonts w:ascii="Arial" w:hAnsi="Arial" w:cs="Arial"/>
                          <w:b/>
                          <w:bCs/>
                          <w:color w:val="1F497D"/>
                          <w:sz w:val="40"/>
                          <w:szCs w:val="40"/>
                        </w:rPr>
                        <w:t xml:space="preserve"> titres à valider (TAV) et des titres de perception d’indus de rémunération</w:t>
                      </w:r>
                    </w:p>
                    <w:p w:rsidR="002B23B0" w:rsidRDefault="002B23B0">
                      <w:pPr>
                        <w:widowControl w:val="0"/>
                        <w:jc w:val="center"/>
                        <w:rPr>
                          <w:rFonts w:cs="Arial"/>
                          <w:b/>
                          <w:bCs/>
                          <w:color w:val="1F497D"/>
                          <w:sz w:val="40"/>
                          <w:szCs w:val="40"/>
                        </w:rPr>
                      </w:pPr>
                    </w:p>
                    <w:p w:rsidR="002B23B0" w:rsidRDefault="002B23B0">
                      <w:pPr>
                        <w:widowControl w:val="0"/>
                        <w:jc w:val="center"/>
                        <w:rPr>
                          <w:rFonts w:cs="Arial"/>
                          <w:b/>
                          <w:bCs/>
                          <w:color w:val="1F497D"/>
                          <w:sz w:val="40"/>
                          <w:szCs w:val="40"/>
                        </w:rPr>
                      </w:pPr>
                    </w:p>
                    <w:p w:rsidR="002B23B0" w:rsidRDefault="002B23B0">
                      <w:pPr>
                        <w:widowControl w:val="0"/>
                        <w:spacing w:after="120"/>
                        <w:jc w:val="center"/>
                      </w:pPr>
                      <w:r>
                        <w:rPr>
                          <w:rFonts w:cs="Arial"/>
                          <w:b/>
                          <w:bCs/>
                          <w:color w:val="1F497D"/>
                          <w:sz w:val="40"/>
                          <w:szCs w:val="40"/>
                        </w:rPr>
                        <w:t xml:space="preserve"> </w:t>
                      </w:r>
                      <w:proofErr w:type="gramStart"/>
                      <w:r>
                        <w:rPr>
                          <w:rFonts w:cs="Arial"/>
                          <w:b/>
                          <w:bCs/>
                          <w:color w:val="1F497D"/>
                          <w:sz w:val="40"/>
                          <w:szCs w:val="40"/>
                        </w:rPr>
                        <w:t>rémunérations</w:t>
                      </w:r>
                      <w:proofErr w:type="gramEnd"/>
                    </w:p>
                  </w:txbxContent>
                </v:textbox>
                <w10:wrap anchorx="margin" anchory="page"/>
              </v:rect>
            </w:pict>
          </mc:Fallback>
        </mc:AlternateContent>
      </w:r>
    </w:p>
    <w:p>
      <w:pPr>
        <w:rPr>
          <w:rFonts w:cs="Arial"/>
        </w:rPr>
      </w:pPr>
    </w:p>
    <w:p>
      <w:pPr>
        <w:rPr>
          <w:rFonts w:cs="Arial"/>
        </w:rPr>
      </w:pPr>
    </w:p>
    <w:p>
      <w:pPr>
        <w:snapToGrid w:val="0"/>
        <w:jc w:val="center"/>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r>
        <w:rPr>
          <w:rFonts w:cs="Arial"/>
          <w:b/>
          <w:noProof/>
          <w:color w:val="5B9BD5"/>
          <w:sz w:val="24"/>
        </w:rPr>
        <mc:AlternateContent>
          <mc:Choice Requires="wps">
            <w:drawing>
              <wp:anchor distT="0" distB="0" distL="89535" distR="89535" simplePos="0" relativeHeight="10" behindDoc="0" locked="0" layoutInCell="1" allowOverlap="1">
                <wp:simplePos x="0" y="0"/>
                <wp:positionH relativeFrom="margin">
                  <wp:posOffset>-47625</wp:posOffset>
                </wp:positionH>
                <wp:positionV relativeFrom="page">
                  <wp:posOffset>4854575</wp:posOffset>
                </wp:positionV>
                <wp:extent cx="5357495" cy="1250950"/>
                <wp:effectExtent l="0" t="0" r="0" b="0"/>
                <wp:wrapSquare wrapText="bothSides"/>
                <wp:docPr id="7" name="Cadre3"/>
                <wp:cNvGraphicFramePr/>
                <a:graphic xmlns:a="http://schemas.openxmlformats.org/drawingml/2006/main">
                  <a:graphicData uri="http://schemas.microsoft.com/office/word/2010/wordprocessingShape">
                    <wps:wsp>
                      <wps:cNvSpPr/>
                      <wps:spPr>
                        <a:xfrm>
                          <a:off x="0" y="0"/>
                          <a:ext cx="5356800" cy="1250280"/>
                        </a:xfrm>
                        <a:prstGeom prst="rect">
                          <a:avLst/>
                        </a:prstGeom>
                        <a:noFill/>
                        <a:ln>
                          <a:noFill/>
                        </a:ln>
                      </wps:spPr>
                      <wps:style>
                        <a:lnRef idx="0">
                          <a:scrgbClr r="0" g="0" b="0"/>
                        </a:lnRef>
                        <a:fillRef idx="0">
                          <a:scrgbClr r="0" g="0" b="0"/>
                        </a:fillRef>
                        <a:effectRef idx="0">
                          <a:scrgbClr r="0" g="0" b="0"/>
                        </a:effectRef>
                        <a:fontRef idx="minor"/>
                      </wps:style>
                      <wps:txbx>
                        <w:txbxContent>
                          <w:tbl>
                            <w:tblPr>
                              <w:tblW w:w="8430" w:type="dxa"/>
                              <w:tblCellMar>
                                <w:left w:w="70" w:type="dxa"/>
                                <w:right w:w="70" w:type="dxa"/>
                              </w:tblCellMar>
                              <w:tblLook w:val="04A0" w:firstRow="1" w:lastRow="0" w:firstColumn="1" w:lastColumn="0" w:noHBand="0" w:noVBand="1"/>
                            </w:tblPr>
                            <w:tblGrid>
                              <w:gridCol w:w="2051"/>
                              <w:gridCol w:w="6379"/>
                            </w:tblGrid>
                            <w:tr>
                              <w:trPr>
                                <w:trHeight w:val="352"/>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Date</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ind w:right="346"/>
                                    <w:rPr>
                                      <w:rFonts w:ascii="Arial" w:hAnsi="Arial" w:cs="Arial"/>
                                      <w:sz w:val="22"/>
                                      <w:szCs w:val="22"/>
                                    </w:rPr>
                                  </w:pPr>
                                  <w:r>
                                    <w:rPr>
                                      <w:rFonts w:ascii="Arial" w:hAnsi="Arial" w:cs="Arial"/>
                                      <w:sz w:val="22"/>
                                      <w:szCs w:val="22"/>
                                    </w:rPr>
                                    <w:t>juillet 2023</w:t>
                                  </w:r>
                                </w:p>
                              </w:tc>
                            </w:tr>
                            <w:tr>
                              <w:trPr>
                                <w:trHeight w:val="427"/>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Domaine</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r>
                                    <w:rPr>
                                      <w:rFonts w:ascii="Arial" w:hAnsi="Arial" w:cs="Arial"/>
                                      <w:sz w:val="22"/>
                                      <w:szCs w:val="22"/>
                                    </w:rPr>
                                    <w:t>Rémunération</w:t>
                                  </w:r>
                                </w:p>
                              </w:tc>
                            </w:tr>
                            <w:tr>
                              <w:trPr>
                                <w:trHeight w:val="405"/>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Objet</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r>
                                    <w:rPr>
                                      <w:rFonts w:ascii="Arial" w:hAnsi="Arial" w:cs="Arial"/>
                                      <w:sz w:val="22"/>
                                      <w:szCs w:val="22"/>
                                    </w:rPr>
                                    <w:t xml:space="preserve">Gestion des TAV et des titres de perception </w:t>
                                  </w:r>
                                </w:p>
                              </w:tc>
                            </w:tr>
                            <w:t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bookmarkStart w:id="0" w:name="__UnoMark__310_2799678791"/>
                                  <w:bookmarkEnd w:id="0"/>
                                  <w:r>
                                    <w:rPr>
                                      <w:rFonts w:ascii="Arial" w:hAnsi="Arial" w:cs="Arial"/>
                                      <w:b/>
                                      <w:color w:val="1F497D"/>
                                      <w:sz w:val="22"/>
                                      <w:szCs w:val="22"/>
                                    </w:rPr>
                                    <w:t>Documents de référence</w:t>
                                  </w:r>
                                  <w:bookmarkStart w:id="1" w:name="__UnoMark__311_2799678791"/>
                                  <w:bookmarkEnd w:id="1"/>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bookmarkStart w:id="2" w:name="__UnoMark__312_2799678791"/>
                                  <w:bookmarkEnd w:id="2"/>
                                </w:p>
                                <w:p>
                                  <w:pPr>
                                    <w:widowControl w:val="0"/>
                                    <w:rPr>
                                      <w:rFonts w:ascii="Arial" w:hAnsi="Arial" w:cs="Arial"/>
                                      <w:sz w:val="22"/>
                                      <w:szCs w:val="22"/>
                                    </w:rPr>
                                  </w:pPr>
                                  <w:r>
                                    <w:rPr>
                                      <w:rFonts w:ascii="Arial" w:hAnsi="Arial" w:cs="Arial"/>
                                      <w:sz w:val="22"/>
                                      <w:szCs w:val="22"/>
                                    </w:rPr>
                                    <w:t>N/A</w:t>
                                  </w:r>
                                </w:p>
                                <w:p>
                                  <w:pPr>
                                    <w:widowControl w:val="0"/>
                                    <w:rPr>
                                      <w:rFonts w:ascii="Arial" w:hAnsi="Arial" w:cs="Arial"/>
                                      <w:sz w:val="22"/>
                                      <w:szCs w:val="22"/>
                                    </w:rPr>
                                  </w:pPr>
                                </w:p>
                              </w:tc>
                            </w:tr>
                          </w:tbl>
                          <w:p/>
                        </w:txbxContent>
                      </wps:txbx>
                      <wps:bodyPr lIns="0" tIns="0" rIns="0" bIns="0">
                        <a:noAutofit/>
                      </wps:bodyPr>
                    </wps:wsp>
                  </a:graphicData>
                </a:graphic>
              </wp:anchor>
            </w:drawing>
          </mc:Choice>
          <mc:Fallback>
            <w:pict>
              <v:rect id="Cadre3" o:spid="_x0000_s1028" style="position:absolute;margin-left:-3.75pt;margin-top:382.25pt;width:421.85pt;height:98.5pt;z-index:10;visibility:visible;mso-wrap-style:square;mso-wrap-distance-left:7.05pt;mso-wrap-distance-top:0;mso-wrap-distance-right:7.05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" filled="f" stroked="f">
                <v:textbox inset="0,0,0,0">
                  <w:txbxContent>
                    <w:tbl>
                      <w:tblPr>
                        <w:tblW w:w="8430" w:type="dxa"/>
                        <w:tblCellMar>
                          <w:left w:w="70" w:type="dxa"/>
                          <w:right w:w="70" w:type="dxa"/>
                        </w:tblCellMar>
                        <w:tblLook w:val="04A0" w:firstRow="1" w:lastRow="0" w:firstColumn="1" w:lastColumn="0" w:noHBand="0" w:noVBand="1"/>
                      </w:tblPr>
                      <w:tblGrid>
                        <w:gridCol w:w="2051"/>
                        <w:gridCol w:w="6379"/>
                      </w:tblGrid>
                      <w:tr>
                        <w:trPr>
                          <w:trHeight w:val="352"/>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Date</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ind w:right="346"/>
                              <w:rPr>
                                <w:rFonts w:ascii="Arial" w:hAnsi="Arial" w:cs="Arial"/>
                                <w:sz w:val="22"/>
                                <w:szCs w:val="22"/>
                              </w:rPr>
                            </w:pPr>
                            <w:r>
                              <w:rPr>
                                <w:rFonts w:ascii="Arial" w:hAnsi="Arial" w:cs="Arial"/>
                                <w:sz w:val="22"/>
                                <w:szCs w:val="22"/>
                              </w:rPr>
                              <w:t>juillet 2023</w:t>
                            </w:r>
                          </w:p>
                        </w:tc>
                      </w:tr>
                      <w:tr>
                        <w:trPr>
                          <w:trHeight w:val="427"/>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Domaine</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r>
                              <w:rPr>
                                <w:rFonts w:ascii="Arial" w:hAnsi="Arial" w:cs="Arial"/>
                                <w:sz w:val="22"/>
                                <w:szCs w:val="22"/>
                              </w:rPr>
                              <w:t>Rémunération</w:t>
                            </w:r>
                          </w:p>
                        </w:tc>
                      </w:tr>
                      <w:tr>
                        <w:trPr>
                          <w:trHeight w:val="405"/>
                        </w:trP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r>
                              <w:rPr>
                                <w:rFonts w:ascii="Arial" w:hAnsi="Arial" w:cs="Arial"/>
                                <w:b/>
                                <w:color w:val="1F497D"/>
                                <w:sz w:val="22"/>
                                <w:szCs w:val="22"/>
                              </w:rPr>
                              <w:t>Objet</w:t>
                            </w:r>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r>
                              <w:rPr>
                                <w:rFonts w:ascii="Arial" w:hAnsi="Arial" w:cs="Arial"/>
                                <w:sz w:val="22"/>
                                <w:szCs w:val="22"/>
                              </w:rPr>
                              <w:t xml:space="preserve">Gestion des TAV et des titres de perception </w:t>
                            </w:r>
                          </w:p>
                        </w:tc>
                      </w:tr>
                      <w:tr>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jc w:val="center"/>
                              <w:rPr>
                                <w:rFonts w:ascii="Arial" w:hAnsi="Arial" w:cs="Arial"/>
                                <w:b/>
                                <w:color w:val="1F497D"/>
                                <w:sz w:val="22"/>
                                <w:szCs w:val="22"/>
                              </w:rPr>
                            </w:pPr>
                            <w:bookmarkStart w:id="3" w:name="__UnoMark__310_2799678791"/>
                            <w:bookmarkEnd w:id="3"/>
                            <w:r>
                              <w:rPr>
                                <w:rFonts w:ascii="Arial" w:hAnsi="Arial" w:cs="Arial"/>
                                <w:b/>
                                <w:color w:val="1F497D"/>
                                <w:sz w:val="22"/>
                                <w:szCs w:val="22"/>
                              </w:rPr>
                              <w:t>Documents de référence</w:t>
                            </w:r>
                            <w:bookmarkStart w:id="4" w:name="__UnoMark__311_2799678791"/>
                            <w:bookmarkEnd w:id="4"/>
                          </w:p>
                        </w:tc>
                        <w:tc>
                          <w:tcPr>
                            <w:tcW w:w="6378" w:type="dxa"/>
                            <w:tcBorders>
                              <w:top w:val="single" w:sz="4" w:space="0" w:color="000000"/>
                              <w:left w:val="single" w:sz="4" w:space="0" w:color="000000"/>
                              <w:bottom w:val="single" w:sz="4" w:space="0" w:color="000000"/>
                              <w:right w:val="single" w:sz="4" w:space="0" w:color="000000"/>
                            </w:tcBorders>
                            <w:shd w:val="clear" w:color="auto" w:fill="auto"/>
                            <w:vAlign w:val="center"/>
                          </w:tcPr>
                          <w:p>
                            <w:pPr>
                              <w:widowControl w:val="0"/>
                              <w:rPr>
                                <w:rFonts w:ascii="Arial" w:hAnsi="Arial" w:cs="Arial"/>
                                <w:sz w:val="22"/>
                                <w:szCs w:val="22"/>
                              </w:rPr>
                            </w:pPr>
                            <w:bookmarkStart w:id="5" w:name="__UnoMark__312_2799678791"/>
                            <w:bookmarkEnd w:id="5"/>
                          </w:p>
                          <w:p>
                            <w:pPr>
                              <w:widowControl w:val="0"/>
                              <w:rPr>
                                <w:rFonts w:ascii="Arial" w:hAnsi="Arial" w:cs="Arial"/>
                                <w:sz w:val="22"/>
                                <w:szCs w:val="22"/>
                              </w:rPr>
                            </w:pPr>
                            <w:r>
                              <w:rPr>
                                <w:rFonts w:ascii="Arial" w:hAnsi="Arial" w:cs="Arial"/>
                                <w:sz w:val="22"/>
                                <w:szCs w:val="22"/>
                              </w:rPr>
                              <w:t>N/A</w:t>
                            </w:r>
                          </w:p>
                          <w:p>
                            <w:pPr>
                              <w:widowControl w:val="0"/>
                              <w:rPr>
                                <w:rFonts w:ascii="Arial" w:hAnsi="Arial" w:cs="Arial"/>
                                <w:sz w:val="22"/>
                                <w:szCs w:val="22"/>
                              </w:rPr>
                            </w:pPr>
                          </w:p>
                        </w:tc>
                      </w:tr>
                    </w:tbl>
                    <w:p/>
                  </w:txbxContent>
                </v:textbox>
                <w10:wrap type="square" anchorx="margin" anchory="page"/>
              </v:rect>
            </w:pict>
          </mc:Fallback>
        </mc:AlternateContent>
      </w: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suppressAutoHyphens w:val="0"/>
        <w:rPr>
          <w:rFonts w:cs="Arial"/>
          <w:b/>
          <w:color w:val="5B9BD5"/>
          <w:sz w:val="24"/>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cs="Arial"/>
          <w:szCs w:val="22"/>
        </w:rPr>
      </w:pPr>
    </w:p>
    <w:p>
      <w:pPr>
        <w:jc w:val="both"/>
        <w:rPr>
          <w:rFonts w:ascii="Arial" w:hAnsi="Arial" w:cs="Arial"/>
          <w:i/>
          <w:iCs/>
          <w:sz w:val="22"/>
          <w:szCs w:val="22"/>
        </w:rPr>
      </w:pPr>
    </w:p>
    <w:p>
      <w:pPr>
        <w:jc w:val="both"/>
        <w:rPr>
          <w:rFonts w:ascii="Arial" w:hAnsi="Arial" w:cs="Arial"/>
          <w:i/>
          <w:iCs/>
          <w:sz w:val="22"/>
          <w:szCs w:val="22"/>
        </w:rPr>
      </w:pPr>
    </w:p>
    <w:p>
      <w:pPr>
        <w:ind w:left="567" w:right="565"/>
        <w:jc w:val="both"/>
        <w:rPr>
          <w:rFonts w:ascii="Arial" w:hAnsi="Arial" w:cs="Arial"/>
          <w:i/>
          <w:iCs/>
          <w:sz w:val="22"/>
          <w:szCs w:val="22"/>
        </w:rPr>
      </w:pPr>
    </w:p>
    <w:p>
      <w:pPr>
        <w:ind w:left="567" w:right="565"/>
        <w:jc w:val="both"/>
        <w:rPr>
          <w:rFonts w:ascii="Arial" w:hAnsi="Arial" w:cs="Arial"/>
          <w:i/>
          <w:iCs/>
          <w:sz w:val="22"/>
          <w:szCs w:val="22"/>
        </w:rPr>
      </w:pPr>
    </w:p>
    <w:p>
      <w:pPr>
        <w:ind w:left="567" w:right="565"/>
        <w:jc w:val="both"/>
        <w:rPr>
          <w:rFonts w:ascii="Arial" w:hAnsi="Arial" w:cs="Arial"/>
          <w:i/>
          <w:iCs/>
          <w:sz w:val="22"/>
          <w:szCs w:val="22"/>
        </w:rPr>
      </w:pPr>
    </w:p>
    <w:p>
      <w:pPr>
        <w:ind w:left="567" w:right="565"/>
        <w:jc w:val="both"/>
        <w:rPr>
          <w:rFonts w:ascii="Arial" w:hAnsi="Arial" w:cs="Arial"/>
          <w:i/>
          <w:iCs/>
          <w:sz w:val="22"/>
          <w:szCs w:val="22"/>
        </w:rPr>
      </w:pPr>
    </w:p>
    <w:p>
      <w:pPr>
        <w:ind w:left="567" w:right="565"/>
        <w:jc w:val="both"/>
        <w:rPr>
          <w:rFonts w:ascii="Arial" w:hAnsi="Arial" w:cs="Arial"/>
          <w:i/>
          <w:iCs/>
          <w:sz w:val="22"/>
          <w:szCs w:val="22"/>
        </w:rPr>
      </w:pPr>
      <w:r>
        <w:rPr>
          <w:rFonts w:ascii="Arial" w:hAnsi="Arial" w:cs="Arial"/>
          <w:i/>
          <w:iCs/>
          <w:sz w:val="22"/>
          <w:szCs w:val="22"/>
        </w:rPr>
        <w:t>Ce guide est le résultat du groupe de travail constitué des pôles recettes non-fiscales et rémunération du bureau 2FCE-2A de la direction générale des finances publiques, des ministères chargés de l’intérieur, de la culture, des affaires sociales, de la transition écologique, de la justice, de l’éducation nationale, de l’enseignement supérieur, de l’agriculture et des services du Premier Ministre et du bureau de l’analyse réglementaire et des référentiels interministériels (BARRI) du CISIRH.</w:t>
      </w:r>
    </w:p>
    <w:p>
      <w:pPr>
        <w:ind w:left="567" w:right="565"/>
        <w:jc w:val="both"/>
        <w:rPr>
          <w:rFonts w:ascii="Arial" w:hAnsi="Arial" w:cs="Arial"/>
          <w:i/>
          <w:iCs/>
          <w:sz w:val="22"/>
          <w:szCs w:val="22"/>
        </w:rPr>
      </w:pPr>
    </w:p>
    <w:p>
      <w:pPr>
        <w:ind w:left="567" w:right="565"/>
        <w:jc w:val="both"/>
      </w:pPr>
      <w:r>
        <w:rPr>
          <w:rFonts w:ascii="Arial" w:hAnsi="Arial" w:cs="Arial"/>
          <w:i/>
          <w:iCs/>
          <w:sz w:val="22"/>
          <w:szCs w:val="22"/>
        </w:rPr>
        <w:t xml:space="preserve">Il vise à répondre aux différentes problématiques rencontrées par les services gestionnaires RH dans le processus de gestion des titres à valider (TAV) et des titres de perception du constat de l’indu de rémunération au rétablissement de crédits chez l’ordonnateur (chapitres 1 et 2). </w:t>
      </w:r>
    </w:p>
    <w:p>
      <w:pPr>
        <w:ind w:left="567" w:right="565"/>
        <w:jc w:val="both"/>
        <w:rPr>
          <w:rFonts w:ascii="Arial" w:hAnsi="Arial" w:cs="Arial"/>
          <w:i/>
          <w:iCs/>
          <w:sz w:val="22"/>
          <w:szCs w:val="22"/>
        </w:rPr>
      </w:pPr>
    </w:p>
    <w:p>
      <w:pPr>
        <w:ind w:left="567" w:right="565"/>
        <w:jc w:val="both"/>
        <w:rPr>
          <w:rFonts w:ascii="Arial" w:hAnsi="Arial" w:cs="Arial"/>
          <w:i/>
          <w:iCs/>
          <w:sz w:val="22"/>
          <w:szCs w:val="22"/>
        </w:rPr>
      </w:pPr>
      <w:r>
        <w:rPr>
          <w:rFonts w:ascii="Arial" w:hAnsi="Arial" w:cs="Arial"/>
          <w:i/>
          <w:iCs/>
          <w:sz w:val="22"/>
          <w:szCs w:val="22"/>
        </w:rPr>
        <w:t>A cet effet, il précise et clarifie, pour chaque étape du processus, le rôle et la responsabilité des acteurs, les objectifs poursuivis et les moyens mobilisables.</w:t>
      </w:r>
    </w:p>
    <w:p>
      <w:pPr>
        <w:ind w:left="567" w:right="565"/>
        <w:jc w:val="both"/>
        <w:rPr>
          <w:rFonts w:ascii="Arial" w:hAnsi="Arial" w:cs="Arial"/>
          <w:i/>
          <w:iCs/>
          <w:sz w:val="22"/>
          <w:szCs w:val="22"/>
        </w:rPr>
      </w:pPr>
    </w:p>
    <w:p>
      <w:pPr>
        <w:ind w:left="567" w:right="565"/>
        <w:jc w:val="both"/>
        <w:rPr>
          <w:rFonts w:ascii="Arial" w:hAnsi="Arial" w:cs="Arial"/>
          <w:i/>
          <w:iCs/>
          <w:sz w:val="22"/>
          <w:szCs w:val="22"/>
        </w:rPr>
      </w:pPr>
      <w:r>
        <w:rPr>
          <w:rFonts w:ascii="Arial" w:hAnsi="Arial" w:cs="Arial"/>
          <w:i/>
          <w:iCs/>
          <w:sz w:val="22"/>
          <w:szCs w:val="22"/>
        </w:rPr>
        <w:t xml:space="preserve">Il a également pour but d’optimiser le recouvrement des sommes indues perçues par les agents et de permettre aux services gestionnaires RH d’apporter les réponses adéquates aux demandes des agents relatives à leurs trop-perçus (chapitre 3). </w:t>
      </w:r>
    </w:p>
    <w:p>
      <w:pPr>
        <w:ind w:left="567" w:right="565"/>
        <w:jc w:val="both"/>
        <w:rPr>
          <w:rFonts w:ascii="Arial" w:hAnsi="Arial" w:cs="Arial"/>
          <w:i/>
          <w:iCs/>
          <w:sz w:val="22"/>
          <w:szCs w:val="22"/>
        </w:rPr>
      </w:pPr>
    </w:p>
    <w:p>
      <w:pPr>
        <w:ind w:left="567" w:right="565"/>
        <w:jc w:val="both"/>
        <w:rPr>
          <w:rFonts w:ascii="Arial" w:hAnsi="Arial" w:cs="Arial"/>
          <w:i/>
          <w:iCs/>
          <w:sz w:val="22"/>
          <w:szCs w:val="22"/>
        </w:rPr>
      </w:pPr>
      <w:r>
        <w:rPr>
          <w:rFonts w:ascii="Arial" w:hAnsi="Arial" w:cs="Arial"/>
          <w:i/>
          <w:iCs/>
          <w:sz w:val="22"/>
          <w:szCs w:val="22"/>
        </w:rPr>
        <w:t>Afin d’être le plus opérationnel possible, ce guide est complété d’annexes (fiches juridiques, modes opératoires...) qui illustrent certaines étapes de gestion des TAV, notamment la prescription biennale.</w:t>
      </w:r>
    </w:p>
    <w:p>
      <w:pPr>
        <w:ind w:left="567" w:right="565"/>
        <w:rPr>
          <w:i/>
          <w:iCs/>
          <w:sz w:val="22"/>
          <w:szCs w:val="22"/>
        </w:rPr>
      </w:pPr>
      <w:r>
        <w:br w:type="page"/>
      </w:r>
    </w:p>
    <w:p>
      <w:pPr>
        <w:rPr>
          <w:b/>
          <w:color w:val="5B9BD5"/>
          <w:sz w:val="22"/>
          <w:szCs w:val="22"/>
        </w:rPr>
      </w:pPr>
    </w:p>
    <w:p>
      <w:pPr>
        <w:rPr>
          <w:sz w:val="22"/>
          <w:szCs w:val="22"/>
        </w:rPr>
      </w:pPr>
    </w:p>
    <w:sdt>
      <w:sdtPr>
        <w:id w:val="1891145147"/>
        <w:docPartObj>
          <w:docPartGallery w:val="Table of Contents"/>
          <w:docPartUnique/>
        </w:docPartObj>
      </w:sdtPr>
      <w:sdtContent>
        <w:p>
          <w:pPr>
            <w:rPr>
              <w:b/>
              <w:color w:val="5B9BD5"/>
              <w:sz w:val="22"/>
              <w:szCs w:val="22"/>
            </w:rPr>
          </w:pPr>
          <w:r>
            <w:rPr>
              <w:b/>
              <w:color w:val="5B9BD5"/>
              <w:sz w:val="22"/>
              <w:szCs w:val="22"/>
            </w:rPr>
            <w:t xml:space="preserve">SOMMAIRE : </w:t>
          </w:r>
        </w:p>
        <w:p>
          <w:pPr>
            <w:rPr>
              <w:b/>
              <w:color w:val="5B9BD5"/>
              <w:sz w:val="22"/>
              <w:szCs w:val="22"/>
            </w:rPr>
          </w:pPr>
        </w:p>
        <w:p>
          <w:pPr>
            <w:tabs>
              <w:tab w:val="right" w:leader="dot" w:pos="9060"/>
            </w:tabs>
            <w:rPr>
              <w:rFonts w:asciiTheme="minorHAnsi" w:eastAsiaTheme="minorEastAsia" w:hAnsiTheme="minorHAnsi" w:cstheme="minorBidi"/>
              <w:sz w:val="22"/>
              <w:szCs w:val="22"/>
            </w:rPr>
          </w:pPr>
          <w:r>
            <w:fldChar w:fldCharType="begin"/>
          </w:r>
          <w:r>
            <w:rPr>
              <w:rStyle w:val="Sautdindex"/>
              <w:rFonts w:ascii="Arial" w:eastAsia="MS Mincho" w:hAnsi="Arial" w:cs="Arial"/>
              <w:b/>
            </w:rPr>
            <w:instrText>TOC \o "1-3" \h</w:instrText>
          </w:r>
          <w:r>
            <w:rPr>
              <w:rStyle w:val="Sautdindex"/>
              <w:rFonts w:ascii="Arial" w:eastAsia="MS Mincho" w:hAnsi="Arial" w:cs="Arial"/>
              <w:b/>
            </w:rPr>
            <w:fldChar w:fldCharType="separate"/>
          </w:r>
          <w:hyperlink w:anchor="_Toc137471035">
            <w:r>
              <w:rPr>
                <w:rStyle w:val="Sautdindex"/>
                <w:rFonts w:ascii="Arial" w:eastAsia="MS Mincho" w:hAnsi="Arial" w:cs="Arial"/>
                <w:b/>
                <w:lang w:eastAsia="ja-JP"/>
              </w:rPr>
              <w:t>PREAMBULE</w:t>
            </w:r>
            <w:r>
              <w:rPr>
                <w:webHidden/>
              </w:rPr>
              <w:fldChar w:fldCharType="begin"/>
            </w:r>
            <w:r>
              <w:rPr>
                <w:webHidden/>
              </w:rPr>
              <w:instrText>PAGEREF _Toc137471035 \h</w:instrText>
            </w:r>
            <w:r>
              <w:rPr>
                <w:webHidden/>
              </w:rPr>
            </w:r>
            <w:r>
              <w:rPr>
                <w:webHidden/>
              </w:rPr>
              <w:fldChar w:fldCharType="separate"/>
            </w:r>
            <w:r>
              <w:rPr>
                <w:rStyle w:val="Sautdindex"/>
              </w:rPr>
              <w:tab/>
              <w:t>4</w:t>
            </w:r>
            <w:r>
              <w:rPr>
                <w:webHidden/>
              </w:rPr>
              <w:fldChar w:fldCharType="end"/>
            </w:r>
          </w:hyperlink>
        </w:p>
        <w:p>
          <w:pPr>
            <w:tabs>
              <w:tab w:val="left" w:pos="400"/>
              <w:tab w:val="right" w:leader="dot" w:pos="9060"/>
            </w:tabs>
            <w:rPr>
              <w:rFonts w:asciiTheme="minorHAnsi" w:eastAsiaTheme="minorEastAsia" w:hAnsiTheme="minorHAnsi" w:cstheme="minorBidi"/>
              <w:sz w:val="22"/>
              <w:szCs w:val="22"/>
            </w:rPr>
          </w:pPr>
          <w:hyperlink w:anchor="_Toc137471036">
            <w:r>
              <w:rPr>
                <w:rStyle w:val="Sautdindex"/>
                <w:rFonts w:eastAsia="MS Mincho"/>
              </w:rPr>
              <w:t>1.</w:t>
            </w:r>
            <w:r>
              <w:rPr>
                <w:rStyle w:val="Sautdindex"/>
                <w:rFonts w:asciiTheme="minorHAnsi" w:eastAsiaTheme="minorEastAsia" w:hAnsiTheme="minorHAnsi" w:cstheme="minorBidi"/>
                <w:sz w:val="22"/>
                <w:szCs w:val="22"/>
              </w:rPr>
              <w:tab/>
            </w:r>
            <w:r>
              <w:rPr>
                <w:rStyle w:val="Sautdindex"/>
                <w:rFonts w:ascii="Arial" w:eastAsia="MS Mincho" w:hAnsi="Arial" w:cs="Arial"/>
                <w:b/>
                <w:lang w:eastAsia="ja-JP"/>
              </w:rPr>
              <w:t>CONSTATER L’INDU</w:t>
            </w:r>
            <w:r>
              <w:rPr>
                <w:webHidden/>
              </w:rPr>
              <w:fldChar w:fldCharType="begin"/>
            </w:r>
            <w:r>
              <w:rPr>
                <w:webHidden/>
              </w:rPr>
              <w:instrText>PAGEREF _Toc137471036 \h</w:instrText>
            </w:r>
            <w:r>
              <w:rPr>
                <w:webHidden/>
              </w:rPr>
            </w:r>
            <w:r>
              <w:rPr>
                <w:webHidden/>
              </w:rPr>
              <w:fldChar w:fldCharType="separate"/>
            </w:r>
            <w:r>
              <w:rPr>
                <w:rStyle w:val="Sautdindex"/>
              </w:rPr>
              <w:tab/>
              <w:t>7</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37">
            <w:r>
              <w:rPr>
                <w:rStyle w:val="Sautdindex"/>
                <w:rFonts w:eastAsia="MS Mincho"/>
              </w:rPr>
              <w:t>1.1</w:t>
            </w:r>
            <w:r>
              <w:rPr>
                <w:rStyle w:val="Sautdindex"/>
                <w:rFonts w:asciiTheme="minorHAnsi" w:eastAsiaTheme="minorEastAsia" w:hAnsiTheme="minorHAnsi" w:cstheme="minorBidi"/>
                <w:sz w:val="22"/>
                <w:szCs w:val="22"/>
              </w:rPr>
              <w:tab/>
            </w:r>
            <w:r>
              <w:rPr>
                <w:rStyle w:val="Sautdindex"/>
                <w:rFonts w:ascii="Arial" w:eastAsia="MS Mincho" w:hAnsi="Arial" w:cs="Arial"/>
              </w:rPr>
              <w:t>Constater et contrôler une rémunération indue d’un agent de l’Etat</w:t>
            </w:r>
            <w:r>
              <w:rPr>
                <w:webHidden/>
              </w:rPr>
              <w:fldChar w:fldCharType="begin"/>
            </w:r>
            <w:r>
              <w:rPr>
                <w:webHidden/>
              </w:rPr>
              <w:instrText>PAGEREF _Toc137471037 \h</w:instrText>
            </w:r>
            <w:r>
              <w:rPr>
                <w:webHidden/>
              </w:rPr>
            </w:r>
            <w:r>
              <w:rPr>
                <w:webHidden/>
              </w:rPr>
              <w:fldChar w:fldCharType="separate"/>
            </w:r>
            <w:r>
              <w:rPr>
                <w:rStyle w:val="Sautdindex"/>
              </w:rPr>
              <w:tab/>
              <w:t>7</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38">
            <w:r>
              <w:rPr>
                <w:rStyle w:val="Sautdindex"/>
                <w:rFonts w:eastAsia="MS Mincho"/>
              </w:rPr>
              <w:t>1.2</w:t>
            </w:r>
            <w:r>
              <w:rPr>
                <w:rStyle w:val="Sautdindex"/>
                <w:rFonts w:asciiTheme="minorHAnsi" w:eastAsiaTheme="minorEastAsia" w:hAnsiTheme="minorHAnsi" w:cstheme="minorBidi"/>
                <w:sz w:val="22"/>
                <w:szCs w:val="22"/>
              </w:rPr>
              <w:tab/>
            </w:r>
            <w:r>
              <w:rPr>
                <w:rStyle w:val="Sautdindex"/>
                <w:rFonts w:ascii="Arial" w:eastAsia="MS Mincho" w:hAnsi="Arial" w:cs="Arial"/>
              </w:rPr>
              <w:t>Demander au SLR l’émission du TAV et s’assurer de sa bonne intégration dans CHORUS</w:t>
            </w:r>
            <w:r>
              <w:rPr>
                <w:webHidden/>
              </w:rPr>
              <w:fldChar w:fldCharType="begin"/>
            </w:r>
            <w:r>
              <w:rPr>
                <w:webHidden/>
              </w:rPr>
              <w:instrText>PAGEREF _Toc137471038 \h</w:instrText>
            </w:r>
            <w:r>
              <w:rPr>
                <w:webHidden/>
              </w:rPr>
            </w:r>
            <w:r>
              <w:rPr>
                <w:webHidden/>
              </w:rPr>
              <w:fldChar w:fldCharType="separate"/>
            </w:r>
            <w:r>
              <w:rPr>
                <w:rStyle w:val="Sautdindex"/>
              </w:rPr>
              <w:tab/>
              <w:t>8</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39">
            <w:r>
              <w:rPr>
                <w:rStyle w:val="Sautdindex"/>
                <w:rFonts w:eastAsia="MS Mincho"/>
              </w:rPr>
              <w:t>1.3</w:t>
            </w:r>
            <w:r>
              <w:rPr>
                <w:rStyle w:val="Sautdindex"/>
                <w:rFonts w:asciiTheme="minorHAnsi" w:eastAsiaTheme="minorEastAsia" w:hAnsiTheme="minorHAnsi" w:cstheme="minorBidi"/>
                <w:sz w:val="22"/>
                <w:szCs w:val="22"/>
              </w:rPr>
              <w:tab/>
            </w:r>
            <w:r>
              <w:rPr>
                <w:rStyle w:val="Sautdindex"/>
                <w:rFonts w:ascii="Arial" w:eastAsia="MS Mincho" w:hAnsi="Arial" w:cs="Arial"/>
              </w:rPr>
              <w:t>Informer l’agent</w:t>
            </w:r>
            <w:r>
              <w:rPr>
                <w:webHidden/>
              </w:rPr>
              <w:fldChar w:fldCharType="begin"/>
            </w:r>
            <w:r>
              <w:rPr>
                <w:webHidden/>
              </w:rPr>
              <w:instrText>PAGEREF _Toc137471039 \h</w:instrText>
            </w:r>
            <w:r>
              <w:rPr>
                <w:webHidden/>
              </w:rPr>
            </w:r>
            <w:r>
              <w:rPr>
                <w:webHidden/>
              </w:rPr>
              <w:fldChar w:fldCharType="separate"/>
            </w:r>
            <w:r>
              <w:rPr>
                <w:rStyle w:val="Sautdindex"/>
              </w:rPr>
              <w:tab/>
              <w:t>9</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40">
            <w:r>
              <w:rPr>
                <w:rStyle w:val="Sautdindex"/>
                <w:rFonts w:eastAsia="MS Mincho"/>
              </w:rPr>
              <w:t>1.4</w:t>
            </w:r>
            <w:r>
              <w:rPr>
                <w:rStyle w:val="Sautdindex"/>
                <w:rFonts w:asciiTheme="minorHAnsi" w:eastAsiaTheme="minorEastAsia" w:hAnsiTheme="minorHAnsi" w:cstheme="minorBidi"/>
                <w:sz w:val="22"/>
                <w:szCs w:val="22"/>
              </w:rPr>
              <w:tab/>
            </w:r>
            <w:r>
              <w:rPr>
                <w:rStyle w:val="Sautdindex"/>
                <w:rFonts w:ascii="Arial" w:eastAsia="MS Mincho" w:hAnsi="Arial" w:cs="Arial"/>
              </w:rPr>
              <w:t>Constituer un dossier d’instruction afin de confirmer la créance auprès du Centre de service partagés (CSP)</w:t>
            </w:r>
            <w:r>
              <w:rPr>
                <w:webHidden/>
              </w:rPr>
              <w:fldChar w:fldCharType="begin"/>
            </w:r>
            <w:r>
              <w:rPr>
                <w:webHidden/>
              </w:rPr>
              <w:instrText>PAGEREF _Toc137471040 \h</w:instrText>
            </w:r>
            <w:r>
              <w:rPr>
                <w:webHidden/>
              </w:rPr>
            </w:r>
            <w:r>
              <w:rPr>
                <w:webHidden/>
              </w:rPr>
              <w:fldChar w:fldCharType="separate"/>
            </w:r>
            <w:r>
              <w:rPr>
                <w:rStyle w:val="Sautdindex"/>
              </w:rPr>
              <w:tab/>
              <w:t>10</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41">
            <w:r>
              <w:rPr>
                <w:rStyle w:val="Sautdindex"/>
                <w:rFonts w:eastAsia="MS Mincho"/>
              </w:rPr>
              <w:t>1.5</w:t>
            </w:r>
            <w:r>
              <w:rPr>
                <w:rStyle w:val="Sautdindex"/>
                <w:rFonts w:asciiTheme="minorHAnsi" w:eastAsiaTheme="minorEastAsia" w:hAnsiTheme="minorHAnsi" w:cstheme="minorBidi"/>
                <w:sz w:val="22"/>
                <w:szCs w:val="22"/>
              </w:rPr>
              <w:tab/>
            </w:r>
            <w:r>
              <w:rPr>
                <w:rStyle w:val="Sautdindex"/>
                <w:rFonts w:ascii="Arial" w:eastAsia="MS Mincho" w:hAnsi="Arial" w:cs="Arial"/>
              </w:rPr>
              <w:t>Validation, modification ou annulation d’un TAV</w:t>
            </w:r>
            <w:r>
              <w:rPr>
                <w:webHidden/>
              </w:rPr>
              <w:fldChar w:fldCharType="begin"/>
            </w:r>
            <w:r>
              <w:rPr>
                <w:webHidden/>
              </w:rPr>
              <w:instrText>PAGEREF _Toc137471041 \h</w:instrText>
            </w:r>
            <w:r>
              <w:rPr>
                <w:webHidden/>
              </w:rPr>
            </w:r>
            <w:r>
              <w:rPr>
                <w:webHidden/>
              </w:rPr>
              <w:fldChar w:fldCharType="separate"/>
            </w:r>
            <w:r>
              <w:rPr>
                <w:rStyle w:val="Sautdindex"/>
              </w:rPr>
              <w:tab/>
              <w:t>11</w:t>
            </w:r>
            <w:r>
              <w:rPr>
                <w:webHidden/>
              </w:rPr>
              <w:fldChar w:fldCharType="end"/>
            </w:r>
          </w:hyperlink>
        </w:p>
        <w:p>
          <w:pPr>
            <w:tabs>
              <w:tab w:val="left" w:pos="880"/>
              <w:tab w:val="right" w:leader="dot" w:pos="9060"/>
            </w:tabs>
            <w:rPr>
              <w:rFonts w:asciiTheme="minorHAnsi" w:eastAsiaTheme="minorEastAsia" w:hAnsiTheme="minorHAnsi" w:cstheme="minorBidi"/>
              <w:sz w:val="22"/>
              <w:szCs w:val="22"/>
            </w:rPr>
          </w:pPr>
          <w:hyperlink w:anchor="_Toc137471042">
            <w:r>
              <w:rPr>
                <w:rStyle w:val="Sautdindex"/>
                <w:rFonts w:eastAsia="MS Mincho"/>
              </w:rPr>
              <w:t>1.6</w:t>
            </w:r>
            <w:r>
              <w:rPr>
                <w:rStyle w:val="Sautdindex"/>
                <w:rFonts w:asciiTheme="minorHAnsi" w:eastAsiaTheme="minorEastAsia" w:hAnsiTheme="minorHAnsi" w:cstheme="minorBidi"/>
                <w:sz w:val="22"/>
                <w:szCs w:val="22"/>
              </w:rPr>
              <w:tab/>
            </w:r>
            <w:r>
              <w:rPr>
                <w:rStyle w:val="Sautdindex"/>
                <w:rFonts w:ascii="Arial" w:eastAsia="MS Mincho" w:hAnsi="Arial" w:cs="Arial"/>
              </w:rPr>
              <w:t>Assurer le suivi des TAV puis des titres de perception jusqu’au recouvrement, en lien avec le CSP</w:t>
            </w:r>
            <w:r>
              <w:rPr>
                <w:webHidden/>
              </w:rPr>
              <w:fldChar w:fldCharType="begin"/>
            </w:r>
            <w:r>
              <w:rPr>
                <w:webHidden/>
              </w:rPr>
              <w:instrText>PAGEREF _Toc137471042 \h</w:instrText>
            </w:r>
            <w:r>
              <w:rPr>
                <w:webHidden/>
              </w:rPr>
            </w:r>
            <w:r>
              <w:rPr>
                <w:webHidden/>
              </w:rPr>
              <w:fldChar w:fldCharType="separate"/>
            </w:r>
            <w:r>
              <w:rPr>
                <w:rStyle w:val="Sautdindex"/>
              </w:rPr>
              <w:tab/>
              <w:t>14</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3">
            <w:r>
              <w:rPr>
                <w:rStyle w:val="Sautdindex"/>
                <w:rFonts w:ascii="Arial" w:eastAsia="MS Mincho" w:hAnsi="Arial" w:cs="Arial"/>
                <w:b/>
                <w:lang w:eastAsia="ja-JP"/>
              </w:rPr>
              <w:t>2. RECOUVREMENT DE L’INDU ET RETABLISSEMENT DE CREDITS (SERVICES ORDONNATEUR ET COMPTABLE)</w:t>
            </w:r>
            <w:r>
              <w:rPr>
                <w:webHidden/>
              </w:rPr>
              <w:fldChar w:fldCharType="begin"/>
            </w:r>
            <w:r>
              <w:rPr>
                <w:webHidden/>
              </w:rPr>
              <w:instrText>PAGEREF _Toc137471043 \h</w:instrText>
            </w:r>
            <w:r>
              <w:rPr>
                <w:webHidden/>
              </w:rPr>
            </w:r>
            <w:r>
              <w:rPr>
                <w:webHidden/>
              </w:rPr>
              <w:fldChar w:fldCharType="separate"/>
            </w:r>
            <w:r>
              <w:rPr>
                <w:rStyle w:val="Sautdindex"/>
              </w:rPr>
              <w:tab/>
              <w:t>17</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4">
            <w:r>
              <w:rPr>
                <w:rStyle w:val="Sautdindex"/>
                <w:rFonts w:ascii="Arial" w:eastAsia="MS Mincho" w:hAnsi="Arial" w:cs="Arial"/>
              </w:rPr>
              <w:t>2.1 Comptabiliser et recouvrer la créance</w:t>
            </w:r>
            <w:r>
              <w:rPr>
                <w:webHidden/>
              </w:rPr>
              <w:fldChar w:fldCharType="begin"/>
            </w:r>
            <w:r>
              <w:rPr>
                <w:webHidden/>
              </w:rPr>
              <w:instrText>PAGEREF _Toc137471044 \h</w:instrText>
            </w:r>
            <w:r>
              <w:rPr>
                <w:webHidden/>
              </w:rPr>
            </w:r>
            <w:r>
              <w:rPr>
                <w:webHidden/>
              </w:rPr>
              <w:fldChar w:fldCharType="separate"/>
            </w:r>
            <w:r>
              <w:rPr>
                <w:rStyle w:val="Sautdindex"/>
              </w:rPr>
              <w:tab/>
              <w:t>17</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5">
            <w:r>
              <w:rPr>
                <w:rStyle w:val="Sautdindex"/>
                <w:rFonts w:ascii="Arial" w:eastAsia="MS Mincho" w:hAnsi="Arial" w:cs="Arial"/>
              </w:rPr>
              <w:t>2.2 Rétablissement des crédits</w:t>
            </w:r>
            <w:r>
              <w:rPr>
                <w:webHidden/>
              </w:rPr>
              <w:fldChar w:fldCharType="begin"/>
            </w:r>
            <w:r>
              <w:rPr>
                <w:webHidden/>
              </w:rPr>
              <w:instrText>PAGEREF _Toc137471045 \h</w:instrText>
            </w:r>
            <w:r>
              <w:rPr>
                <w:webHidden/>
              </w:rPr>
            </w:r>
            <w:r>
              <w:rPr>
                <w:webHidden/>
              </w:rPr>
              <w:fldChar w:fldCharType="separate"/>
            </w:r>
            <w:r>
              <w:rPr>
                <w:rStyle w:val="Sautdindex"/>
              </w:rPr>
              <w:tab/>
              <w:t>18</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6">
            <w:r>
              <w:rPr>
                <w:rStyle w:val="Sautdindex"/>
                <w:rFonts w:ascii="Arial" w:eastAsia="MS Mincho" w:hAnsi="Arial" w:cs="Arial"/>
                <w:b/>
                <w:lang w:eastAsia="ja-JP"/>
              </w:rPr>
              <w:t>3. INFORMATION DE L’AGENT EN CAS DE DEMANDE DE PRECISIONS OU DE RECLAMATION (SERVICE ORDONNATEUR ET COMPTABLE)</w:t>
            </w:r>
            <w:r>
              <w:rPr>
                <w:webHidden/>
              </w:rPr>
              <w:fldChar w:fldCharType="begin"/>
            </w:r>
            <w:r>
              <w:rPr>
                <w:webHidden/>
              </w:rPr>
              <w:instrText>PAGEREF _Toc137471046 \h</w:instrText>
            </w:r>
            <w:r>
              <w:rPr>
                <w:webHidden/>
              </w:rPr>
            </w:r>
            <w:r>
              <w:rPr>
                <w:webHidden/>
              </w:rPr>
              <w:fldChar w:fldCharType="separate"/>
            </w:r>
            <w:r>
              <w:rPr>
                <w:rStyle w:val="Sautdindex"/>
              </w:rPr>
              <w:tab/>
              <w:t>19</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7">
            <w:r>
              <w:rPr>
                <w:rStyle w:val="Sautdindex"/>
                <w:rFonts w:ascii="Arial" w:eastAsia="MS Mincho" w:hAnsi="Arial" w:cs="Arial"/>
              </w:rPr>
              <w:t>3.1 Demande de renseignement d’un agent sur son titre de perception</w:t>
            </w:r>
            <w:r>
              <w:rPr>
                <w:webHidden/>
              </w:rPr>
              <w:fldChar w:fldCharType="begin"/>
            </w:r>
            <w:r>
              <w:rPr>
                <w:webHidden/>
              </w:rPr>
              <w:instrText>PAGEREF _Toc137471047 \h</w:instrText>
            </w:r>
            <w:r>
              <w:rPr>
                <w:webHidden/>
              </w:rPr>
            </w:r>
            <w:r>
              <w:rPr>
                <w:webHidden/>
              </w:rPr>
              <w:fldChar w:fldCharType="separate"/>
            </w:r>
            <w:r>
              <w:rPr>
                <w:rStyle w:val="Sautdindex"/>
              </w:rPr>
              <w:tab/>
              <w:t>19</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8">
            <w:r>
              <w:rPr>
                <w:rStyle w:val="Sautdindex"/>
                <w:rFonts w:ascii="Arial" w:eastAsia="MS Mincho" w:hAnsi="Arial" w:cs="Arial"/>
              </w:rPr>
              <w:t>3.2 Demande de l'agent souhaitant s’acquitter de sa dette avant l’émission du titre</w:t>
            </w:r>
            <w:r>
              <w:rPr>
                <w:webHidden/>
              </w:rPr>
              <w:fldChar w:fldCharType="begin"/>
            </w:r>
            <w:r>
              <w:rPr>
                <w:webHidden/>
              </w:rPr>
              <w:instrText>PAGEREF _Toc137471048 \h</w:instrText>
            </w:r>
            <w:r>
              <w:rPr>
                <w:webHidden/>
              </w:rPr>
            </w:r>
            <w:r>
              <w:rPr>
                <w:webHidden/>
              </w:rPr>
              <w:fldChar w:fldCharType="separate"/>
            </w:r>
            <w:r>
              <w:rPr>
                <w:rStyle w:val="Sautdindex"/>
              </w:rPr>
              <w:tab/>
              <w:t>20</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49">
            <w:r>
              <w:rPr>
                <w:rStyle w:val="Sautdindex"/>
                <w:rFonts w:ascii="Arial" w:eastAsia="MS Mincho" w:hAnsi="Arial" w:cs="Arial"/>
              </w:rPr>
              <w:t>3.3 Demande de l’agent d’un délai de paiement</w:t>
            </w:r>
            <w:r>
              <w:rPr>
                <w:webHidden/>
              </w:rPr>
              <w:fldChar w:fldCharType="begin"/>
            </w:r>
            <w:r>
              <w:rPr>
                <w:webHidden/>
              </w:rPr>
              <w:instrText>PAGEREF _Toc137471049 \h</w:instrText>
            </w:r>
            <w:r>
              <w:rPr>
                <w:webHidden/>
              </w:rPr>
            </w:r>
            <w:r>
              <w:rPr>
                <w:webHidden/>
              </w:rPr>
              <w:fldChar w:fldCharType="separate"/>
            </w:r>
            <w:r>
              <w:rPr>
                <w:rStyle w:val="Sautdindex"/>
              </w:rPr>
              <w:tab/>
              <w:t>20</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0">
            <w:r>
              <w:rPr>
                <w:rStyle w:val="Sautdindex"/>
                <w:rFonts w:ascii="Arial" w:eastAsia="MS Mincho" w:hAnsi="Arial" w:cs="Arial"/>
              </w:rPr>
              <w:t>3.4 Demande de remise gracieuse de l’agent</w:t>
            </w:r>
            <w:r>
              <w:rPr>
                <w:webHidden/>
              </w:rPr>
              <w:fldChar w:fldCharType="begin"/>
            </w:r>
            <w:r>
              <w:rPr>
                <w:webHidden/>
              </w:rPr>
              <w:instrText>PAGEREF _Toc137471050 \h</w:instrText>
            </w:r>
            <w:r>
              <w:rPr>
                <w:webHidden/>
              </w:rPr>
            </w:r>
            <w:r>
              <w:rPr>
                <w:webHidden/>
              </w:rPr>
              <w:fldChar w:fldCharType="separate"/>
            </w:r>
            <w:r>
              <w:rPr>
                <w:rStyle w:val="Sautdindex"/>
              </w:rPr>
              <w:tab/>
              <w:t>22</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1">
            <w:r>
              <w:rPr>
                <w:rStyle w:val="Sautdindex"/>
                <w:rFonts w:ascii="Arial" w:eastAsia="MS Mincho" w:hAnsi="Arial" w:cs="Arial"/>
              </w:rPr>
              <w:t>3.5 Demande de l’agent de régularisation du prélèvement à la source (PAS)</w:t>
            </w:r>
            <w:r>
              <w:rPr>
                <w:webHidden/>
              </w:rPr>
              <w:fldChar w:fldCharType="begin"/>
            </w:r>
            <w:r>
              <w:rPr>
                <w:webHidden/>
              </w:rPr>
              <w:instrText>PAGEREF _Toc137471051 \h</w:instrText>
            </w:r>
            <w:r>
              <w:rPr>
                <w:webHidden/>
              </w:rPr>
            </w:r>
            <w:r>
              <w:rPr>
                <w:webHidden/>
              </w:rPr>
              <w:fldChar w:fldCharType="separate"/>
            </w:r>
            <w:r>
              <w:rPr>
                <w:rStyle w:val="Sautdindex"/>
              </w:rPr>
              <w:tab/>
              <w:t>23</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2">
            <w:r>
              <w:rPr>
                <w:rStyle w:val="Sautdindex"/>
                <w:rFonts w:ascii="Arial" w:eastAsia="MS Mincho" w:hAnsi="Arial" w:cs="Arial"/>
              </w:rPr>
              <w:t>3.6 Contestation du titre de perception par l’agent</w:t>
            </w:r>
            <w:r>
              <w:rPr>
                <w:webHidden/>
              </w:rPr>
              <w:fldChar w:fldCharType="begin"/>
            </w:r>
            <w:r>
              <w:rPr>
                <w:webHidden/>
              </w:rPr>
              <w:instrText>PAGEREF _Toc137471052 \h</w:instrText>
            </w:r>
            <w:r>
              <w:rPr>
                <w:webHidden/>
              </w:rPr>
            </w:r>
            <w:r>
              <w:rPr>
                <w:webHidden/>
              </w:rPr>
              <w:fldChar w:fldCharType="separate"/>
            </w:r>
            <w:r>
              <w:rPr>
                <w:rStyle w:val="Sautdindex"/>
              </w:rPr>
              <w:tab/>
              <w:t>23</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3">
            <w:r>
              <w:rPr>
                <w:rStyle w:val="Sautdindex"/>
                <w:rFonts w:ascii="Arial" w:eastAsia="MS Mincho" w:hAnsi="Arial" w:cs="Arial"/>
              </w:rPr>
              <w:t>Annexes</w:t>
            </w:r>
            <w:r>
              <w:rPr>
                <w:webHidden/>
              </w:rPr>
              <w:fldChar w:fldCharType="begin"/>
            </w:r>
            <w:r>
              <w:rPr>
                <w:webHidden/>
              </w:rPr>
              <w:instrText>PAGEREF _Toc137471053 \h</w:instrText>
            </w:r>
            <w:r>
              <w:rPr>
                <w:webHidden/>
              </w:rPr>
            </w:r>
            <w:r>
              <w:rPr>
                <w:webHidden/>
              </w:rPr>
              <w:fldChar w:fldCharType="separate"/>
            </w:r>
            <w:r>
              <w:rPr>
                <w:rStyle w:val="Sautdindex"/>
              </w:rPr>
              <w:tab/>
              <w:t>25</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4">
            <w:r>
              <w:rPr>
                <w:rStyle w:val="Sautdindex"/>
                <w:rFonts w:eastAsia="MS Mincho"/>
              </w:rPr>
              <w:t>Annexe n° 1 : Procédure de gestion des TAV</w:t>
            </w:r>
            <w:r>
              <w:rPr>
                <w:webHidden/>
              </w:rPr>
              <w:fldChar w:fldCharType="begin"/>
            </w:r>
            <w:r>
              <w:rPr>
                <w:webHidden/>
              </w:rPr>
              <w:instrText>PAGEREF _Toc137471054 \h</w:instrText>
            </w:r>
            <w:r>
              <w:rPr>
                <w:webHidden/>
              </w:rPr>
            </w:r>
            <w:r>
              <w:rPr>
                <w:webHidden/>
              </w:rPr>
              <w:fldChar w:fldCharType="separate"/>
            </w:r>
            <w:r>
              <w:rPr>
                <w:rStyle w:val="Sautdindex"/>
              </w:rPr>
              <w:tab/>
              <w:t>26</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5">
            <w:r>
              <w:rPr>
                <w:rStyle w:val="Sautdindex"/>
                <w:rFonts w:ascii="Arial" w:eastAsia="MS Mincho" w:hAnsi="Arial" w:cs="Arial"/>
              </w:rPr>
              <w:t>Nota bene : L’application PAY a été remplacée par l’application PAYSAGE</w:t>
            </w:r>
            <w:r>
              <w:rPr>
                <w:webHidden/>
              </w:rPr>
              <w:fldChar w:fldCharType="begin"/>
            </w:r>
            <w:r>
              <w:rPr>
                <w:webHidden/>
              </w:rPr>
              <w:instrText>PAGEREF _Toc137471055 \h</w:instrText>
            </w:r>
            <w:r>
              <w:rPr>
                <w:webHidden/>
              </w:rPr>
            </w:r>
            <w:r>
              <w:rPr>
                <w:webHidden/>
              </w:rPr>
              <w:fldChar w:fldCharType="separate"/>
            </w:r>
            <w:r>
              <w:rPr>
                <w:rStyle w:val="Sautdindex"/>
              </w:rPr>
              <w:tab/>
              <w:t>27</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6">
            <w:r>
              <w:rPr>
                <w:rStyle w:val="Sautdindex"/>
                <w:rFonts w:eastAsia="MS Mincho"/>
              </w:rPr>
              <w:t>Annexe n° 2 : Exemple d’un état PKO</w:t>
            </w:r>
            <w:r>
              <w:rPr>
                <w:webHidden/>
              </w:rPr>
              <w:fldChar w:fldCharType="begin"/>
            </w:r>
            <w:r>
              <w:rPr>
                <w:webHidden/>
              </w:rPr>
              <w:instrText>PAGEREF _Toc137471056 \h</w:instrText>
            </w:r>
            <w:r>
              <w:rPr>
                <w:webHidden/>
              </w:rPr>
            </w:r>
            <w:r>
              <w:rPr>
                <w:webHidden/>
              </w:rPr>
              <w:fldChar w:fldCharType="separate"/>
            </w:r>
            <w:r>
              <w:rPr>
                <w:rStyle w:val="Sautdindex"/>
              </w:rPr>
              <w:tab/>
              <w:t>27</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7">
            <w:r>
              <w:rPr>
                <w:rStyle w:val="Sautdindex"/>
                <w:rFonts w:eastAsia="MS Mincho"/>
              </w:rPr>
              <w:t>Annexe n° 3 : Exemple d’un Etat QTV</w:t>
            </w:r>
            <w:r>
              <w:rPr>
                <w:webHidden/>
              </w:rPr>
              <w:fldChar w:fldCharType="begin"/>
            </w:r>
            <w:r>
              <w:rPr>
                <w:webHidden/>
              </w:rPr>
              <w:instrText>PAGEREF _Toc137471057 \h</w:instrText>
            </w:r>
            <w:r>
              <w:rPr>
                <w:webHidden/>
              </w:rPr>
            </w:r>
            <w:r>
              <w:rPr>
                <w:webHidden/>
              </w:rPr>
              <w:fldChar w:fldCharType="separate"/>
            </w:r>
            <w:r>
              <w:rPr>
                <w:rStyle w:val="Sautdindex"/>
              </w:rPr>
              <w:tab/>
              <w:t>28</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8">
            <w:r>
              <w:rPr>
                <w:rStyle w:val="Sautdindex"/>
                <w:rFonts w:eastAsia="MS Mincho"/>
              </w:rPr>
              <w:t>Annexe n° 4 : Exemple d’un état PK5</w:t>
            </w:r>
            <w:r>
              <w:rPr>
                <w:webHidden/>
              </w:rPr>
              <w:fldChar w:fldCharType="begin"/>
            </w:r>
            <w:r>
              <w:rPr>
                <w:webHidden/>
              </w:rPr>
              <w:instrText>PAGEREF _Toc137471058 \h</w:instrText>
            </w:r>
            <w:r>
              <w:rPr>
                <w:webHidden/>
              </w:rPr>
            </w:r>
            <w:r>
              <w:rPr>
                <w:webHidden/>
              </w:rPr>
              <w:fldChar w:fldCharType="separate"/>
            </w:r>
            <w:r>
              <w:rPr>
                <w:rStyle w:val="Sautdindex"/>
              </w:rPr>
              <w:tab/>
              <w:t>30</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59">
            <w:r>
              <w:rPr>
                <w:rStyle w:val="Sautdindex"/>
                <w:rFonts w:eastAsia="MS Mincho"/>
              </w:rPr>
              <w:t>Annexe n° 5 : Fiche relative à la prescription biennale</w:t>
            </w:r>
            <w:r>
              <w:rPr>
                <w:webHidden/>
              </w:rPr>
              <w:fldChar w:fldCharType="begin"/>
            </w:r>
            <w:r>
              <w:rPr>
                <w:webHidden/>
              </w:rPr>
              <w:instrText>PAGEREF _Toc137471059 \h</w:instrText>
            </w:r>
            <w:r>
              <w:rPr>
                <w:webHidden/>
              </w:rPr>
            </w:r>
            <w:r>
              <w:rPr>
                <w:webHidden/>
              </w:rPr>
              <w:fldChar w:fldCharType="separate"/>
            </w:r>
            <w:r>
              <w:rPr>
                <w:rStyle w:val="Sautdindex"/>
              </w:rPr>
              <w:tab/>
              <w:t>31</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0">
            <w:r>
              <w:rPr>
                <w:rStyle w:val="Sautdindex"/>
                <w:rFonts w:eastAsia="MS Mincho"/>
              </w:rPr>
              <w:t>Annexe n° 6 : Exemple de fiche navette RNF</w:t>
            </w:r>
            <w:r>
              <w:rPr>
                <w:webHidden/>
              </w:rPr>
              <w:fldChar w:fldCharType="begin"/>
            </w:r>
            <w:r>
              <w:rPr>
                <w:webHidden/>
              </w:rPr>
              <w:instrText>PAGEREF _Toc137471060 \h</w:instrText>
            </w:r>
            <w:r>
              <w:rPr>
                <w:webHidden/>
              </w:rPr>
            </w:r>
            <w:r>
              <w:rPr>
                <w:webHidden/>
              </w:rPr>
              <w:fldChar w:fldCharType="separate"/>
            </w:r>
            <w:r>
              <w:rPr>
                <w:rStyle w:val="Sautdindex"/>
              </w:rPr>
              <w:tab/>
              <w:t>37</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1">
            <w:r>
              <w:rPr>
                <w:rStyle w:val="Sautdindex"/>
                <w:rFonts w:eastAsia="MS Mincho"/>
              </w:rPr>
              <w:t>Annexe n° 7 : Exemple de titre de perception</w:t>
            </w:r>
            <w:r>
              <w:rPr>
                <w:webHidden/>
              </w:rPr>
              <w:fldChar w:fldCharType="begin"/>
            </w:r>
            <w:r>
              <w:rPr>
                <w:webHidden/>
              </w:rPr>
              <w:instrText>PAGEREF _Toc137471061 \h</w:instrText>
            </w:r>
            <w:r>
              <w:rPr>
                <w:webHidden/>
              </w:rPr>
            </w:r>
            <w:r>
              <w:rPr>
                <w:webHidden/>
              </w:rPr>
              <w:fldChar w:fldCharType="separate"/>
            </w:r>
            <w:r>
              <w:rPr>
                <w:rStyle w:val="Sautdindex"/>
              </w:rPr>
              <w:tab/>
              <w:t>39</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2">
            <w:r>
              <w:rPr>
                <w:rStyle w:val="Sautdindex"/>
                <w:rFonts w:eastAsia="MS Mincho"/>
              </w:rPr>
              <w:t>Annexe n° 8 : Exemple de titre d’annulation</w:t>
            </w:r>
            <w:r>
              <w:rPr>
                <w:webHidden/>
              </w:rPr>
              <w:fldChar w:fldCharType="begin"/>
            </w:r>
            <w:r>
              <w:rPr>
                <w:webHidden/>
              </w:rPr>
              <w:instrText>PAGEREF _Toc137471062 \h</w:instrText>
            </w:r>
            <w:r>
              <w:rPr>
                <w:webHidden/>
              </w:rPr>
            </w:r>
            <w:r>
              <w:rPr>
                <w:webHidden/>
              </w:rPr>
              <w:fldChar w:fldCharType="separate"/>
            </w:r>
            <w:r>
              <w:rPr>
                <w:rStyle w:val="Sautdindex"/>
              </w:rPr>
              <w:tab/>
              <w:t>41</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3">
            <w:r>
              <w:rPr>
                <w:rStyle w:val="Sautdindex"/>
                <w:rFonts w:eastAsia="MS Mincho"/>
              </w:rPr>
              <w:t>Annexe n° 9 : Procédure de rétablissement de crédits</w:t>
            </w:r>
            <w:r>
              <w:rPr>
                <w:webHidden/>
              </w:rPr>
              <w:fldChar w:fldCharType="begin"/>
            </w:r>
            <w:r>
              <w:rPr>
                <w:webHidden/>
              </w:rPr>
              <w:instrText>PAGEREF _Toc137471063 \h</w:instrText>
            </w:r>
            <w:r>
              <w:rPr>
                <w:webHidden/>
              </w:rPr>
            </w:r>
            <w:r>
              <w:rPr>
                <w:webHidden/>
              </w:rPr>
              <w:fldChar w:fldCharType="separate"/>
            </w:r>
            <w:r>
              <w:rPr>
                <w:rStyle w:val="Sautdindex"/>
              </w:rPr>
              <w:tab/>
              <w:t>43</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4">
            <w:r>
              <w:rPr>
                <w:rStyle w:val="Sautdindex"/>
                <w:rFonts w:eastAsia="MS Mincho"/>
              </w:rPr>
              <w:t>Annexe n° 10 : Exemple d’un PKO retraité par le ministère sur le transfert primes-points</w:t>
            </w:r>
            <w:r>
              <w:rPr>
                <w:webHidden/>
              </w:rPr>
              <w:fldChar w:fldCharType="begin"/>
            </w:r>
            <w:r>
              <w:rPr>
                <w:webHidden/>
              </w:rPr>
              <w:instrText>PAGEREF _Toc137471064 \h</w:instrText>
            </w:r>
            <w:r>
              <w:rPr>
                <w:webHidden/>
              </w:rPr>
            </w:r>
            <w:r>
              <w:rPr>
                <w:webHidden/>
              </w:rPr>
              <w:fldChar w:fldCharType="separate"/>
            </w:r>
            <w:r>
              <w:rPr>
                <w:rStyle w:val="Sautdindex"/>
              </w:rPr>
              <w:tab/>
              <w:t>55</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5">
            <w:r>
              <w:rPr>
                <w:rStyle w:val="Sautdindex"/>
                <w:rFonts w:eastAsia="MS Mincho"/>
              </w:rPr>
              <w:t>Annexe n° 11: Exemple d’un PKO retraité par le ministère sur le complément indemnitaire annuel</w:t>
            </w:r>
            <w:r>
              <w:rPr>
                <w:webHidden/>
              </w:rPr>
              <w:fldChar w:fldCharType="begin"/>
            </w:r>
            <w:r>
              <w:rPr>
                <w:webHidden/>
              </w:rPr>
              <w:instrText>PAGEREF _Toc137471065 \h</w:instrText>
            </w:r>
            <w:r>
              <w:rPr>
                <w:webHidden/>
              </w:rPr>
            </w:r>
            <w:r>
              <w:rPr>
                <w:webHidden/>
              </w:rPr>
              <w:fldChar w:fldCharType="separate"/>
            </w:r>
            <w:r>
              <w:rPr>
                <w:rStyle w:val="Sautdindex"/>
              </w:rPr>
              <w:tab/>
              <w:t>56</w:t>
            </w:r>
            <w:r>
              <w:rPr>
                <w:webHidden/>
              </w:rPr>
              <w:fldChar w:fldCharType="end"/>
            </w:r>
          </w:hyperlink>
        </w:p>
        <w:p>
          <w:pPr>
            <w:tabs>
              <w:tab w:val="right" w:leader="dot" w:pos="9060"/>
            </w:tabs>
            <w:rPr>
              <w:rFonts w:asciiTheme="minorHAnsi" w:eastAsiaTheme="minorEastAsia" w:hAnsiTheme="minorHAnsi" w:cstheme="minorBidi"/>
              <w:sz w:val="22"/>
              <w:szCs w:val="22"/>
            </w:rPr>
          </w:pPr>
          <w:hyperlink w:anchor="_Toc137471066">
            <w:r>
              <w:rPr>
                <w:rStyle w:val="Sautdindex"/>
                <w:rFonts w:eastAsia="MS Mincho"/>
              </w:rPr>
              <w:t>Annexe n° 12 : Calculatrice modulation d’un titre à valider</w:t>
            </w:r>
            <w:r>
              <w:rPr>
                <w:webHidden/>
              </w:rPr>
              <w:fldChar w:fldCharType="begin"/>
            </w:r>
            <w:r>
              <w:rPr>
                <w:webHidden/>
              </w:rPr>
              <w:instrText>PAGEREF _Toc137471066 \h</w:instrText>
            </w:r>
            <w:r>
              <w:rPr>
                <w:webHidden/>
              </w:rPr>
            </w:r>
            <w:r>
              <w:rPr>
                <w:webHidden/>
              </w:rPr>
              <w:fldChar w:fldCharType="separate"/>
            </w:r>
            <w:r>
              <w:rPr>
                <w:rStyle w:val="Sautdindex"/>
              </w:rPr>
              <w:tab/>
              <w:t>57</w:t>
            </w:r>
            <w:r>
              <w:rPr>
                <w:webHidden/>
              </w:rPr>
              <w:fldChar w:fldCharType="end"/>
            </w:r>
          </w:hyperlink>
        </w:p>
        <w:p>
          <w:pPr>
            <w:rPr>
              <w:sz w:val="22"/>
              <w:szCs w:val="22"/>
            </w:rPr>
          </w:pPr>
          <w:r>
            <w:rPr>
              <w:sz w:val="22"/>
              <w:szCs w:val="22"/>
            </w:rPr>
            <w:fldChar w:fldCharType="end"/>
          </w:r>
        </w:p>
      </w:sdtContent>
    </w:sdt>
    <w:p>
      <w:pPr>
        <w:rPr>
          <w:sz w:val="22"/>
          <w:szCs w:val="22"/>
        </w:rPr>
      </w:pPr>
    </w:p>
    <w:p>
      <w:pPr>
        <w:pStyle w:val="Titre1"/>
        <w:rPr>
          <w:sz w:val="22"/>
          <w:szCs w:val="22"/>
        </w:rPr>
      </w:pPr>
    </w:p>
    <w:p>
      <w:pPr>
        <w:sectPr>
          <w:headerReference w:type="default" r:id="rId10"/>
          <w:footerReference w:type="default" r:id="rId11"/>
          <w:pgSz w:w="11906" w:h="16838"/>
          <w:pgMar w:top="1134" w:right="1418" w:bottom="1418" w:left="1418" w:header="323" w:footer="709" w:gutter="0"/>
          <w:cols w:space="720"/>
          <w:formProt w:val="0"/>
          <w:docGrid w:linePitch="100" w:charSpace="16384"/>
        </w:sectPr>
      </w:pPr>
    </w:p>
    <w:p>
      <w:pPr>
        <w:rPr>
          <w:rStyle w:val="Titre1Car"/>
          <w:rFonts w:cs="Arial"/>
        </w:rPr>
      </w:pPr>
      <w:r>
        <w:br w:type="page"/>
      </w:r>
    </w:p>
    <w:p>
      <w:pPr>
        <w:pStyle w:val="Titre1"/>
      </w:pPr>
      <w:bookmarkStart w:id="6" w:name="_Toc137471035"/>
      <w:bookmarkStart w:id="7" w:name="_Toc92183219111111111111"/>
      <w:bookmarkStart w:id="8" w:name="_Toc92099145111111111111"/>
      <w:r>
        <w:rPr>
          <w:rStyle w:val="Titre1Car"/>
          <w:rFonts w:cs="Arial"/>
          <w:sz w:val="22"/>
          <w:szCs w:val="22"/>
        </w:rPr>
        <w:lastRenderedPageBreak/>
        <w:t>PREAMBULE</w:t>
      </w:r>
      <w:bookmarkEnd w:id="6"/>
      <w:bookmarkEnd w:id="7"/>
      <w:bookmarkEnd w:id="8"/>
      <w:r>
        <w:rPr>
          <w:rStyle w:val="Titre1Car"/>
          <w:rFonts w:cs="Arial"/>
          <w:sz w:val="22"/>
          <w:szCs w:val="22"/>
        </w:rPr>
        <w:t xml:space="preserve"> </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sz w:val="22"/>
          <w:szCs w:val="22"/>
        </w:rPr>
      </w:pPr>
    </w:p>
    <w:p>
      <w:pPr>
        <w:rPr>
          <w:rFonts w:ascii="Arial" w:hAnsi="Arial" w:cs="Arial"/>
          <w:b/>
          <w:bCs/>
          <w:color w:val="5B9BD5"/>
          <w:sz w:val="28"/>
          <w:szCs w:val="28"/>
        </w:rPr>
      </w:pPr>
      <w:bookmarkStart w:id="9" w:name="_Toc92115804111111111111"/>
      <w:bookmarkStart w:id="10" w:name="_Toc92183220111111111111"/>
      <w:bookmarkStart w:id="11" w:name="_Toc92099146111111111111"/>
      <w:r>
        <w:rPr>
          <w:rFonts w:ascii="Arial" w:hAnsi="Arial" w:cs="Arial"/>
          <w:b/>
          <w:bCs/>
          <w:color w:val="5B9BD5"/>
          <w:sz w:val="28"/>
          <w:szCs w:val="28"/>
        </w:rPr>
        <w:t>Concepts principaux relatifs à la paye </w:t>
      </w:r>
      <w:bookmarkEnd w:id="9"/>
      <w:bookmarkEnd w:id="10"/>
      <w:bookmarkEnd w:id="11"/>
    </w:p>
    <w:p>
      <w:pPr>
        <w:rPr>
          <w:rFonts w:ascii="Arial" w:hAnsi="Arial" w:cs="Arial"/>
          <w:b/>
          <w:bCs/>
          <w:color w:val="5B9BD5"/>
          <w:sz w:val="22"/>
          <w:szCs w:val="22"/>
        </w:rPr>
      </w:pPr>
    </w:p>
    <w:p>
      <w:pPr>
        <w:rPr>
          <w:rFonts w:ascii="Arial" w:hAnsi="Arial" w:cs="Arial"/>
          <w:b/>
          <w:bCs/>
          <w:color w:val="5B9BD5"/>
          <w:sz w:val="22"/>
          <w:szCs w:val="22"/>
        </w:rPr>
      </w:pPr>
    </w:p>
    <w:p>
      <w:pPr>
        <w:rPr>
          <w:rFonts w:ascii="Arial" w:hAnsi="Arial" w:cs="Arial"/>
          <w:b/>
          <w:bCs/>
          <w:color w:val="5B9BD5"/>
          <w:sz w:val="22"/>
          <w:szCs w:val="22"/>
        </w:rPr>
      </w:pPr>
      <w:r>
        <w:rPr>
          <w:rFonts w:ascii="Arial" w:hAnsi="Arial" w:cs="Arial"/>
          <w:b/>
          <w:bCs/>
          <w:color w:val="5B9BD5"/>
          <w:sz w:val="22"/>
          <w:szCs w:val="22"/>
        </w:rPr>
        <w:t>La paie sans ordonnancement préalable </w:t>
      </w:r>
    </w:p>
    <w:p>
      <w:pPr>
        <w:jc w:val="both"/>
        <w:rPr>
          <w:rFonts w:ascii="Arial" w:hAnsi="Arial" w:cs="Arial"/>
          <w:sz w:val="22"/>
          <w:szCs w:val="22"/>
        </w:rPr>
      </w:pPr>
    </w:p>
    <w:p>
      <w:pPr>
        <w:jc w:val="both"/>
      </w:pPr>
      <w:r>
        <w:rPr>
          <w:rFonts w:ascii="Arial" w:hAnsi="Arial" w:cs="Arial"/>
          <w:sz w:val="22"/>
          <w:szCs w:val="22"/>
        </w:rPr>
        <w:t>La paie de la fonction publique d’Etat est liquidée suivant les principes de la « paie sans ordonnancement préalable » (PSOP) : les services gestionnaires transmettent aux comptables les informations nécessaires à la liquidation de la paie, ce dernier, contrairement à la dépense classique, assure la liquidation de la paye via l’application PAYSAGE.</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sz w:val="22"/>
          <w:szCs w:val="22"/>
        </w:rPr>
      </w:pPr>
    </w:p>
    <w:p>
      <w:pPr>
        <w:rPr>
          <w:rFonts w:ascii="Arial" w:hAnsi="Arial" w:cs="Arial"/>
          <w:b/>
          <w:bCs/>
          <w:color w:val="5B9BD5"/>
          <w:sz w:val="22"/>
          <w:szCs w:val="22"/>
        </w:rPr>
      </w:pPr>
      <w:r>
        <w:rPr>
          <w:rFonts w:ascii="Arial" w:hAnsi="Arial" w:cs="Arial"/>
          <w:b/>
          <w:bCs/>
          <w:color w:val="5B9BD5"/>
          <w:sz w:val="22"/>
          <w:szCs w:val="22"/>
        </w:rPr>
        <w:t>La règle du 30ème indivisible </w:t>
      </w:r>
    </w:p>
    <w:p>
      <w:pPr>
        <w:rPr>
          <w:rFonts w:ascii="Arial" w:hAnsi="Arial" w:cs="Arial"/>
          <w:b/>
          <w:bCs/>
          <w:color w:val="5B9BD5"/>
          <w:sz w:val="22"/>
          <w:szCs w:val="22"/>
        </w:rPr>
      </w:pPr>
    </w:p>
    <w:p>
      <w:pPr>
        <w:jc w:val="both"/>
        <w:rPr>
          <w:rFonts w:ascii="Arial" w:hAnsi="Arial" w:cs="Arial"/>
          <w:sz w:val="22"/>
          <w:szCs w:val="22"/>
        </w:rPr>
      </w:pPr>
      <w:r>
        <w:rPr>
          <w:rFonts w:ascii="Arial" w:hAnsi="Arial" w:cs="Arial"/>
          <w:sz w:val="22"/>
          <w:szCs w:val="22"/>
        </w:rPr>
        <w:t>Conformément à la règle du trentième indivisible, chaque mois de paye compte pour 30 jours quel que soit le nombre de jours dont le mois est composé. Chaque trentième est indivisible car un jour dû est toujours égal à 1/30 que le mois ait 28, 29,30 ou 31 jours.</w:t>
      </w: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b/>
          <w:bCs/>
          <w:color w:val="5B9BD5"/>
          <w:sz w:val="22"/>
          <w:szCs w:val="22"/>
        </w:rPr>
      </w:pPr>
      <w:r>
        <w:rPr>
          <w:rFonts w:ascii="Arial" w:hAnsi="Arial" w:cs="Arial"/>
          <w:b/>
          <w:bCs/>
          <w:color w:val="5B9BD5"/>
          <w:sz w:val="22"/>
          <w:szCs w:val="22"/>
        </w:rPr>
        <w:t xml:space="preserve">Indus de rémunération, précompte, titre à valider </w:t>
      </w:r>
    </w:p>
    <w:p>
      <w:pPr>
        <w:rPr>
          <w:rFonts w:ascii="Arial" w:hAnsi="Arial" w:cs="Arial"/>
          <w:b/>
          <w:bCs/>
          <w:color w:val="5B9BD5"/>
          <w:sz w:val="22"/>
          <w:szCs w:val="22"/>
        </w:rPr>
      </w:pPr>
    </w:p>
    <w:p>
      <w:pPr>
        <w:numPr>
          <w:ilvl w:val="0"/>
          <w:numId w:val="21"/>
        </w:numPr>
        <w:spacing w:before="240" w:after="120"/>
        <w:ind w:left="425" w:hanging="357"/>
        <w:contextualSpacing/>
        <w:rPr>
          <w:rFonts w:ascii="Arial" w:hAnsi="Arial" w:cs="Arial"/>
          <w:b/>
          <w:color w:val="000000"/>
          <w:sz w:val="22"/>
          <w:szCs w:val="22"/>
        </w:rPr>
      </w:pPr>
      <w:r>
        <w:rPr>
          <w:rFonts w:ascii="Arial" w:hAnsi="Arial" w:cs="Arial"/>
          <w:b/>
          <w:color w:val="000000"/>
          <w:sz w:val="22"/>
          <w:szCs w:val="22"/>
        </w:rPr>
        <w:t>L’indu de rémunération :</w:t>
      </w:r>
    </w:p>
    <w:p>
      <w:pPr>
        <w:jc w:val="both"/>
        <w:rPr>
          <w:rFonts w:ascii="Arial" w:hAnsi="Arial" w:cs="Arial"/>
          <w:sz w:val="22"/>
          <w:szCs w:val="22"/>
        </w:rPr>
      </w:pPr>
      <w:r>
        <w:rPr>
          <w:rFonts w:ascii="Arial" w:hAnsi="Arial" w:cs="Arial"/>
          <w:sz w:val="22"/>
          <w:szCs w:val="22"/>
        </w:rPr>
        <w:t>Un indu de rémunération correspond à un trop-perçu de rémunération de l’agent qu’il doit rembourser. Un indu de rémunération peut notamment résulter :</w:t>
      </w:r>
    </w:p>
    <w:p>
      <w:pPr>
        <w:jc w:val="both"/>
        <w:rPr>
          <w:rFonts w:ascii="Arial" w:hAnsi="Arial" w:cs="Arial"/>
          <w:sz w:val="22"/>
          <w:szCs w:val="22"/>
        </w:rPr>
      </w:pPr>
    </w:p>
    <w:p>
      <w:pPr>
        <w:numPr>
          <w:ilvl w:val="0"/>
          <w:numId w:val="22"/>
        </w:numPr>
        <w:suppressAutoHyphens w:val="0"/>
        <w:spacing w:before="240" w:after="160" w:line="276" w:lineRule="auto"/>
        <w:contextualSpacing/>
        <w:jc w:val="both"/>
      </w:pPr>
      <w:r>
        <w:rPr>
          <w:rFonts w:ascii="Arial" w:hAnsi="Arial" w:cs="Arial"/>
          <w:sz w:val="22"/>
          <w:szCs w:val="22"/>
        </w:rPr>
        <w:t>d'une erreur matérielle de calcul (ou erreur de liquidation) de la rémunération (exemple : erreur de codification informatique de l’échelon et de l'indice majoré) ;</w:t>
      </w:r>
    </w:p>
    <w:p>
      <w:pPr>
        <w:numPr>
          <w:ilvl w:val="0"/>
          <w:numId w:val="22"/>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d'une décision accordant un élément de rémunération auquel l’agent n’a pas droit (prime informatique par exemple) ;</w:t>
      </w:r>
    </w:p>
    <w:p>
      <w:pPr>
        <w:numPr>
          <w:ilvl w:val="0"/>
          <w:numId w:val="22"/>
        </w:numPr>
        <w:suppressAutoHyphens w:val="0"/>
        <w:spacing w:before="240" w:after="160" w:line="276" w:lineRule="auto"/>
        <w:contextualSpacing/>
        <w:jc w:val="both"/>
      </w:pPr>
      <w:r>
        <w:rPr>
          <w:rFonts w:ascii="Arial" w:hAnsi="Arial" w:cs="Arial"/>
          <w:sz w:val="22"/>
          <w:szCs w:val="22"/>
        </w:rPr>
        <w:t>d’une information qui n’a pas pu être saisie dans le Système d'Information de Ressources Humaines (SIRH) et transmise dans les délais par mouvement (élément d’information permettant le calcul de la paye) à l’application PAYSAGE pour sa prise en compte avant la clôture de la paye concernée (à titre d’illustration : saisie tardive d’un jour de carence ou d’une absence pour service non fait, non prise en compte d’une fin de droit de perception du supplément familial de traitement - SFT -, fin anticipée de contrat n’ayant pu être anticipée par le gestionnaire RH).</w:t>
      </w:r>
    </w:p>
    <w:p>
      <w:pPr>
        <w:suppressAutoHyphens w:val="0"/>
        <w:spacing w:before="240" w:after="160" w:line="276" w:lineRule="auto"/>
        <w:ind w:left="360"/>
        <w:contextualSpacing/>
        <w:jc w:val="both"/>
        <w:rPr>
          <w:rFonts w:ascii="Arial" w:hAnsi="Arial" w:cs="Arial"/>
          <w:sz w:val="22"/>
          <w:szCs w:val="22"/>
        </w:rPr>
      </w:pPr>
    </w:p>
    <w:p>
      <w:pPr>
        <w:jc w:val="both"/>
      </w:pPr>
      <w:r>
        <w:rPr>
          <w:rFonts w:ascii="Arial" w:hAnsi="Arial" w:cs="Arial"/>
          <w:sz w:val="22"/>
          <w:szCs w:val="22"/>
        </w:rPr>
        <w:t>Le montant de l’indu de rémunération constaté par l’application PAYSAGE est un montant net de cotisations, celles-ci étant automatiquement récupérées par l’application PAYSAGE auprès des organismes bénéficiaires, dans la mesure où ces cotisations n’auraient pas dû être précomptées sur la rémunération de l’agent. Seule la cotisation de retraite additionnelle de la fonction publique (RAFP) n’est pas remboursée automatiquement en raison du mode de calcul spécifique de son assiette.</w:t>
      </w:r>
    </w:p>
    <w:p>
      <w:pPr>
        <w:jc w:val="both"/>
        <w:rPr>
          <w:rFonts w:ascii="Arial" w:hAnsi="Arial" w:cs="Arial"/>
          <w:sz w:val="22"/>
          <w:szCs w:val="22"/>
          <w:highlight w:val="yellow"/>
        </w:rPr>
      </w:pPr>
    </w:p>
    <w:p>
      <w:pPr>
        <w:jc w:val="both"/>
        <w:rPr>
          <w:rFonts w:ascii="Arial" w:hAnsi="Arial" w:cs="Arial"/>
          <w:sz w:val="22"/>
          <w:szCs w:val="22"/>
        </w:rPr>
      </w:pPr>
      <w:r>
        <w:rPr>
          <w:rFonts w:ascii="Arial" w:hAnsi="Arial" w:cs="Arial"/>
          <w:sz w:val="22"/>
          <w:szCs w:val="22"/>
        </w:rPr>
        <w:t>L’ordonnateur est toujours à l’origine de la régularisation des indus, qu’il génère un précompte (retenue sur la paye de l’agent) ou qu’il émette un titre de perception.</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sz w:val="22"/>
          <w:szCs w:val="22"/>
        </w:rPr>
      </w:pPr>
    </w:p>
    <w:p>
      <w:pPr>
        <w:numPr>
          <w:ilvl w:val="0"/>
          <w:numId w:val="17"/>
        </w:numPr>
        <w:tabs>
          <w:tab w:val="left" w:pos="142"/>
        </w:tabs>
        <w:spacing w:before="240" w:after="120"/>
        <w:ind w:left="425" w:hanging="357"/>
        <w:contextualSpacing/>
        <w:jc w:val="both"/>
      </w:pPr>
      <w:r>
        <w:rPr>
          <w:rFonts w:ascii="Arial" w:hAnsi="Arial" w:cs="Arial"/>
          <w:b/>
          <w:color w:val="000000"/>
          <w:sz w:val="22"/>
          <w:szCs w:val="22"/>
        </w:rPr>
        <w:lastRenderedPageBreak/>
        <w:t>Les indus récupérés par précompte sur rémunération</w:t>
      </w:r>
      <w:r>
        <w:rPr>
          <w:rFonts w:ascii="Arial" w:hAnsi="Arial" w:cs="Arial"/>
          <w:b/>
          <w:sz w:val="22"/>
          <w:szCs w:val="22"/>
        </w:rPr>
        <w:t> :</w:t>
      </w:r>
    </w:p>
    <w:p>
      <w:pPr>
        <w:jc w:val="both"/>
      </w:pPr>
      <w:r>
        <w:rPr>
          <w:rFonts w:ascii="Arial" w:hAnsi="Arial" w:cs="Arial"/>
          <w:sz w:val="22"/>
          <w:szCs w:val="22"/>
        </w:rPr>
        <w:t>Pour les agents en activité, la plupart des indus de rémunération sont récupérés le mois de leur constatation, par précompte sur rémunération à l’initiative de l’ordonnateur en fonction de la quotité saisissable</w:t>
      </w:r>
      <w:r>
        <w:rPr>
          <w:rStyle w:val="Ancredenotedebasdepage"/>
          <w:rFonts w:ascii="Arial" w:hAnsi="Arial" w:cs="Arial"/>
          <w:sz w:val="22"/>
          <w:szCs w:val="22"/>
        </w:rPr>
        <w:footnoteReference w:id="1"/>
      </w:r>
      <w:r>
        <w:rPr>
          <w:rFonts w:ascii="Arial" w:hAnsi="Arial" w:cs="Arial"/>
          <w:sz w:val="22"/>
          <w:szCs w:val="22"/>
        </w:rPr>
        <w:t xml:space="preserve"> de l’agent. Ce précompte a pour fondement juridique la compensation légale prévue l’article 1347 du code civil.</w:t>
      </w:r>
    </w:p>
    <w:p>
      <w:pPr>
        <w:jc w:val="both"/>
        <w:rPr>
          <w:rFonts w:ascii="Arial" w:hAnsi="Arial" w:cs="Arial"/>
          <w:sz w:val="22"/>
          <w:szCs w:val="22"/>
        </w:rPr>
      </w:pPr>
    </w:p>
    <w:p>
      <w:pPr>
        <w:spacing w:before="240" w:after="60"/>
        <w:jc w:val="both"/>
        <w:rPr>
          <w:rFonts w:ascii="Arial" w:hAnsi="Arial" w:cs="Arial"/>
          <w:sz w:val="22"/>
          <w:szCs w:val="22"/>
        </w:rPr>
      </w:pPr>
      <w:r>
        <w:rPr>
          <w:rFonts w:ascii="Arial" w:hAnsi="Arial" w:cs="Arial"/>
          <w:sz w:val="22"/>
          <w:szCs w:val="22"/>
        </w:rPr>
        <w:t>Si la quotité saisissable ne permet pas de récupérer en une fois la totalité de l’indu sur le mois de sa constatation et si l’agent continue à être rémunéré, un précompte sera généré automatiquement les mois suivants jusqu’au solde définitif de la dette.</w:t>
      </w:r>
    </w:p>
    <w:p>
      <w:pPr>
        <w:spacing w:before="240" w:after="60"/>
        <w:rPr>
          <w:rFonts w:ascii="Arial" w:hAnsi="Arial" w:cs="Arial"/>
          <w:sz w:val="22"/>
          <w:szCs w:val="22"/>
        </w:rPr>
      </w:pPr>
    </w:p>
    <w:p>
      <w:pPr>
        <w:keepNext/>
        <w:numPr>
          <w:ilvl w:val="0"/>
          <w:numId w:val="23"/>
        </w:numPr>
        <w:spacing w:before="240" w:after="120"/>
        <w:ind w:left="425" w:hanging="357"/>
        <w:contextualSpacing/>
      </w:pPr>
      <w:r>
        <w:rPr>
          <w:rFonts w:ascii="Arial" w:hAnsi="Arial" w:cs="Arial"/>
          <w:b/>
          <w:sz w:val="22"/>
          <w:szCs w:val="22"/>
        </w:rPr>
        <w:t>Les indus récupérés par titres de perception après validation des titres à valider (TAV)</w:t>
      </w:r>
      <w:r>
        <w:rPr>
          <w:rStyle w:val="Ancredenotedebasdepage"/>
          <w:rFonts w:ascii="Arial" w:hAnsi="Arial" w:cs="Arial"/>
          <w:b/>
          <w:sz w:val="22"/>
          <w:szCs w:val="22"/>
        </w:rPr>
        <w:footnoteReference w:id="2"/>
      </w:r>
      <w:r>
        <w:rPr>
          <w:rFonts w:ascii="Arial" w:hAnsi="Arial" w:cs="Arial"/>
          <w:b/>
          <w:sz w:val="22"/>
          <w:szCs w:val="22"/>
        </w:rPr>
        <w:t> :</w:t>
      </w:r>
    </w:p>
    <w:p>
      <w:pPr>
        <w:jc w:val="both"/>
        <w:rPr>
          <w:rFonts w:ascii="Arial" w:hAnsi="Arial" w:cs="Arial"/>
          <w:sz w:val="22"/>
          <w:szCs w:val="22"/>
        </w:rPr>
      </w:pPr>
      <w:r>
        <w:rPr>
          <w:rFonts w:ascii="Arial" w:hAnsi="Arial" w:cs="Arial"/>
          <w:sz w:val="22"/>
          <w:szCs w:val="22"/>
        </w:rPr>
        <w:t>Le « titre à valider » (TAV) est un brouillon du titre de perception. Le TAV est envoyé par l’application PAYSAGE dans la bannette Chorus du centre de services partagés (CSP). En fonction des cas, le TAV est généré soit automatiquement soit manuellement.</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Lorsqu’un agent n’est plus rémunéré (agent en cessation de fonctions : rem 90 motif F*) ou fait l’objet d’une suspension de paie (agent en rem 30 motif S*), l’indu de rémunération détecté automatiquement par l’application PAYSAGE génère un titre à valider dans CHORUS. Autrement dit, lorsqu’un agent est redevable d’un indu sur rémunération et qu’il n‘est plus rémunéré, le passage du précompte en TAV est automatique.</w:t>
      </w:r>
    </w:p>
    <w:p>
      <w:pPr>
        <w:rPr>
          <w:rFonts w:ascii="Arial" w:hAnsi="Arial" w:cs="Arial"/>
          <w:sz w:val="22"/>
          <w:szCs w:val="22"/>
        </w:rPr>
      </w:pPr>
    </w:p>
    <w:p>
      <w:pPr>
        <w:jc w:val="both"/>
      </w:pPr>
      <w:r>
        <w:rPr>
          <w:rFonts w:ascii="Arial" w:hAnsi="Arial" w:cs="Arial"/>
          <w:sz w:val="22"/>
          <w:szCs w:val="22"/>
        </w:rPr>
        <w:t>Pour les agents en activité et dont la paie est toujours gérée par le même comptable (SLR), la transformation en TAV n’est pas automatique</w:t>
      </w:r>
      <w:r>
        <w:rPr>
          <w:rStyle w:val="Ancredenotedebasdepage"/>
          <w:rFonts w:ascii="Arial" w:hAnsi="Arial" w:cs="Arial"/>
          <w:sz w:val="22"/>
          <w:szCs w:val="22"/>
        </w:rPr>
        <w:footnoteReference w:id="3"/>
      </w:r>
      <w:r>
        <w:rPr>
          <w:rFonts w:ascii="Arial" w:hAnsi="Arial" w:cs="Arial"/>
          <w:sz w:val="22"/>
          <w:szCs w:val="22"/>
        </w:rPr>
        <w:t xml:space="preserve"> (cf. note de maintenance PAY 2018-036).</w:t>
      </w:r>
    </w:p>
    <w:p>
      <w:pPr>
        <w:jc w:val="both"/>
        <w:rPr>
          <w:rFonts w:ascii="Arial" w:hAnsi="Arial" w:cs="Arial"/>
          <w:sz w:val="22"/>
          <w:szCs w:val="22"/>
        </w:rPr>
      </w:pPr>
    </w:p>
    <w:p>
      <w:pPr>
        <w:jc w:val="both"/>
      </w:pPr>
      <w:r>
        <w:rPr>
          <w:rFonts w:ascii="Arial" w:hAnsi="Arial" w:cs="Arial"/>
          <w:sz w:val="22"/>
          <w:szCs w:val="22"/>
          <w:u w:val="single"/>
        </w:rPr>
        <w:t>Attention</w:t>
      </w:r>
      <w:r>
        <w:rPr>
          <w:rFonts w:ascii="Arial" w:hAnsi="Arial" w:cs="Arial"/>
          <w:sz w:val="22"/>
          <w:szCs w:val="22"/>
        </w:rPr>
        <w:t> : le précompte est parfois inopérant (par exemple : dans le cas d’autres oppositions en cours). L’état PK5, disponible dans PDFEDIT et produit par l’application PAYSAGE liste l’ensemble des précomptes non recouvrés en paie. Au-delà d’un délai déterminé par les ministères et en fonction de la situation de l’agent, les ordonnateurs ont la faculté de demander par courriel aux SLR la transformation du précompte (PK5) en TAV. Dans ce cas, le SLR enregistre dans PAYSAGE la fin du précompte et enclenche manuellement la création du TAV.</w:t>
      </w:r>
    </w:p>
    <w:p>
      <w:pPr>
        <w:jc w:val="both"/>
        <w:rPr>
          <w:rFonts w:ascii="Arial" w:hAnsi="Arial" w:cs="Arial"/>
          <w:sz w:val="22"/>
          <w:szCs w:val="22"/>
        </w:rPr>
      </w:pPr>
    </w:p>
    <w:p>
      <w:pPr>
        <w:jc w:val="both"/>
      </w:pPr>
      <w:r>
        <w:rPr>
          <w:rFonts w:ascii="Arial" w:hAnsi="Arial" w:cs="Arial"/>
          <w:sz w:val="22"/>
          <w:szCs w:val="22"/>
        </w:rPr>
        <w:t>Si l’ordonnateur (en principe le centre de services partagés (CSP) du ministère, sur la base de consignes du gestionnaire RH) valide le TAV, un titre de perception du montant de l’indu est émis à l’encontre de l’agent débiteur. Après avoir effectué les contrôles réglementaires, le comptable assignataire prend en charge le titre de perception, qui est ensuite envoyé au débiteur par un centre éditique. Compte tenu du coût global d’un titre de perception, le seuil recommandé pour émettre un titre de perception est de 30 €</w:t>
      </w:r>
      <w:r>
        <w:rPr>
          <w:rStyle w:val="Ancredenotedebasdepage"/>
          <w:rFonts w:ascii="Arial" w:hAnsi="Arial" w:cs="Arial"/>
          <w:sz w:val="22"/>
          <w:szCs w:val="22"/>
        </w:rPr>
        <w:footnoteReference w:id="4"/>
      </w:r>
      <w:r>
        <w:rPr>
          <w:rFonts w:ascii="Arial" w:hAnsi="Arial" w:cs="Arial"/>
          <w:sz w:val="22"/>
          <w:szCs w:val="22"/>
        </w:rPr>
        <w:t>.</w:t>
      </w:r>
    </w:p>
    <w:p>
      <w:pPr>
        <w:rPr>
          <w:rFonts w:ascii="Arial" w:hAnsi="Arial" w:cs="Arial"/>
          <w:b/>
          <w:sz w:val="22"/>
          <w:szCs w:val="22"/>
        </w:rPr>
      </w:pPr>
    </w:p>
    <w:p>
      <w:pPr>
        <w:spacing w:before="240" w:after="120"/>
        <w:rPr>
          <w:rFonts w:ascii="Arial" w:hAnsi="Arial" w:cs="Arial"/>
          <w:b/>
          <w:sz w:val="22"/>
          <w:szCs w:val="22"/>
        </w:rPr>
      </w:pPr>
    </w:p>
    <w:p>
      <w:pPr>
        <w:spacing w:before="240" w:after="120"/>
        <w:rPr>
          <w:rFonts w:ascii="Arial" w:hAnsi="Arial" w:cs="Arial"/>
          <w:b/>
          <w:sz w:val="22"/>
          <w:szCs w:val="22"/>
        </w:rPr>
      </w:pPr>
      <w:r>
        <w:rPr>
          <w:rFonts w:ascii="Arial" w:hAnsi="Arial" w:cs="Arial"/>
          <w:b/>
          <w:sz w:val="22"/>
          <w:szCs w:val="22"/>
        </w:rPr>
        <w:lastRenderedPageBreak/>
        <w:t>Afin de limiter les indus de rémunération :</w:t>
      </w:r>
    </w:p>
    <w:p>
      <w:pPr>
        <w:jc w:val="both"/>
        <w:rPr>
          <w:rFonts w:ascii="Arial" w:hAnsi="Arial" w:cs="Arial"/>
          <w:sz w:val="22"/>
          <w:szCs w:val="22"/>
        </w:rPr>
      </w:pPr>
      <w:r>
        <w:rPr>
          <w:rFonts w:ascii="Arial" w:hAnsi="Arial" w:cs="Arial"/>
          <w:sz w:val="22"/>
          <w:szCs w:val="22"/>
        </w:rPr>
        <w:t>Lorsqu’un évènement de gestion inopiné est susceptible de générer un trop-perçu et que le calendrier de paye ne permet plus au gestionnaire RH d’actualiser la situation de l’agent par mouvement PAYSAGE sur la paye du mois courant (exemple : décès de l’agent, démission…), les services gestionnaires sont invités à contacter rapidement leur SLR, de préférence par courriel, afin que ce dernier prenne en compte cet évènement de gestion et modifie en conséquence le calcul de la paie pour éviter de fait un indu de rémunération.</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Dans ce cas de figure qui doit demeurer exceptionnel, les SLR peuvent, sur la base des consignes données par les gestionnaires, intervenir sur la paie pour éviter un trop-perçu, jusqu’en milieu du mois.</w:t>
      </w: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b/>
          <w:bCs/>
          <w:color w:val="5B9BD5"/>
          <w:sz w:val="22"/>
          <w:szCs w:val="22"/>
        </w:rPr>
      </w:pPr>
      <w:r>
        <w:rPr>
          <w:rFonts w:ascii="Arial" w:hAnsi="Arial" w:cs="Arial"/>
          <w:b/>
          <w:bCs/>
          <w:color w:val="5B9BD5"/>
          <w:sz w:val="22"/>
          <w:szCs w:val="22"/>
        </w:rPr>
        <w:t>Résumé :</w:t>
      </w:r>
    </w:p>
    <w:p>
      <w:pPr>
        <w:rPr>
          <w:rStyle w:val="lev"/>
          <w:rFonts w:ascii="Arial" w:hAnsi="Arial" w:cs="Arial"/>
          <w:color w:val="5B9BD5"/>
          <w:sz w:val="22"/>
          <w:szCs w:val="22"/>
        </w:rPr>
      </w:pP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r>
        <w:rPr>
          <w:rFonts w:ascii="Arial" w:hAnsi="Arial" w:cs="Arial"/>
          <w:sz w:val="22"/>
          <w:szCs w:val="22"/>
        </w:rPr>
        <w:t>La récupération des trop-perçus est effectuée par précomptes automatiques sur la paie par PAYSAGE dans la majorité des cas.</w:t>
      </w: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r>
        <w:rPr>
          <w:rFonts w:ascii="Arial" w:hAnsi="Arial" w:cs="Arial"/>
          <w:sz w:val="22"/>
          <w:szCs w:val="22"/>
        </w:rPr>
        <w:t>Toutefois, lorsque les indus ne peuvent pas être récupérés par précompte sur salaire, ils sont transformés en titres à valider (TAV) émis automatiquement (agent en cessation d’activité ou n’étant plus rémunéré par le même SLR) ou manuellement sur demande de l’ordonnateur (exemple : dossiers litigieux, changement de situation personnelle et/ou professionnelle, précomptes inopérants du fait d’une concurrence avec d’autres oppositions sur salaires, quotité saisissable très réduite du fait d’enfants à charge).</w:t>
      </w: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r>
        <w:rPr>
          <w:rFonts w:ascii="Arial" w:hAnsi="Arial" w:cs="Arial"/>
          <w:sz w:val="22"/>
          <w:szCs w:val="22"/>
        </w:rPr>
        <w:t>Qu’il soit émis automatiquement ou manuellement, la validation du TAV par le CSP doit toujours être autorisée par l’ordonnateur. Une fois validé par le CSP, il est pris en charge par le comptable assignataire pour produire le titre de perception qui a force exécutoire.</w:t>
      </w:r>
    </w:p>
    <w:p>
      <w:pPr>
        <w:pBdr>
          <w:top w:val="single" w:sz="4" w:space="1" w:color="000000"/>
          <w:left w:val="single" w:sz="4" w:space="4" w:color="000000"/>
          <w:bottom w:val="single" w:sz="4" w:space="1" w:color="000000"/>
          <w:right w:val="single" w:sz="4" w:space="0" w:color="000000"/>
        </w:pBdr>
        <w:jc w:val="both"/>
        <w:rPr>
          <w:rFonts w:ascii="Arial" w:hAnsi="Arial" w:cs="Arial"/>
          <w:sz w:val="22"/>
          <w:szCs w:val="22"/>
        </w:rPr>
      </w:pPr>
    </w:p>
    <w:p>
      <w:pPr>
        <w:suppressAutoHyphens w:val="0"/>
        <w:rPr>
          <w:rFonts w:ascii="Arial" w:hAnsi="Arial" w:cs="Arial"/>
          <w:sz w:val="22"/>
          <w:szCs w:val="22"/>
        </w:rPr>
      </w:pPr>
      <w:r>
        <w:br w:type="page"/>
      </w:r>
    </w:p>
    <w:p>
      <w:pPr>
        <w:pStyle w:val="Titre1"/>
        <w:numPr>
          <w:ilvl w:val="0"/>
          <w:numId w:val="24"/>
        </w:numPr>
        <w:ind w:left="284"/>
      </w:pPr>
      <w:bookmarkStart w:id="13" w:name="_Toc92183221"/>
      <w:bookmarkStart w:id="14" w:name="_Toc92115805"/>
      <w:bookmarkStart w:id="15" w:name="_Toc92099147"/>
      <w:bookmarkStart w:id="16" w:name="_Toc137471036"/>
      <w:r>
        <w:rPr>
          <w:rStyle w:val="Titre1Car"/>
          <w:rFonts w:cs="Arial"/>
          <w:sz w:val="22"/>
          <w:szCs w:val="22"/>
        </w:rPr>
        <w:lastRenderedPageBreak/>
        <w:t>CONSTAT</w:t>
      </w:r>
      <w:bookmarkEnd w:id="13"/>
      <w:bookmarkEnd w:id="14"/>
      <w:bookmarkEnd w:id="15"/>
      <w:r>
        <w:rPr>
          <w:rStyle w:val="Titre1Car"/>
          <w:rFonts w:cs="Arial"/>
          <w:sz w:val="22"/>
          <w:szCs w:val="22"/>
        </w:rPr>
        <w:t>ER L’INDU</w:t>
      </w:r>
      <w:bookmarkEnd w:id="16"/>
    </w:p>
    <w:p>
      <w:pPr>
        <w:rPr>
          <w:rFonts w:eastAsia="MS Mincho"/>
          <w:lang w:eastAsia="ja-JP"/>
        </w:rPr>
      </w:pPr>
    </w:p>
    <w:p>
      <w:pPr>
        <w:rPr>
          <w:rFonts w:eastAsia="MS Mincho"/>
          <w:lang w:eastAsia="ja-JP"/>
        </w:rPr>
      </w:pPr>
    </w:p>
    <w:p>
      <w:pPr>
        <w:pBdr>
          <w:top w:val="single" w:sz="4" w:space="1" w:color="000000"/>
          <w:left w:val="single" w:sz="4" w:space="4" w:color="000000"/>
          <w:bottom w:val="single" w:sz="4" w:space="2" w:color="000000"/>
          <w:right w:val="single" w:sz="4" w:space="4" w:color="000000"/>
        </w:pBdr>
        <w:spacing w:before="240" w:after="240"/>
      </w:pPr>
      <w:r>
        <w:rPr>
          <w:rFonts w:ascii="Arial" w:hAnsi="Arial" w:cs="Arial"/>
          <w:sz w:val="22"/>
          <w:szCs w:val="22"/>
        </w:rPr>
        <w:t xml:space="preserve">Lorsque l’indu </w:t>
      </w:r>
      <w:r>
        <w:rPr>
          <w:rFonts w:ascii="Arial" w:hAnsi="Arial" w:cs="Arial"/>
          <w:b/>
          <w:sz w:val="22"/>
          <w:szCs w:val="22"/>
        </w:rPr>
        <w:t xml:space="preserve">ne peut être récupéré par précomptes sur salaire </w:t>
      </w:r>
      <w:r>
        <w:rPr>
          <w:rFonts w:ascii="Arial" w:hAnsi="Arial" w:cs="Arial"/>
          <w:sz w:val="22"/>
          <w:szCs w:val="22"/>
        </w:rPr>
        <w:t>(départ d’un agent, fin de fonctions, changement de situation personnelle et/ou professionnelle)</w:t>
      </w:r>
      <w:r>
        <w:rPr>
          <w:rFonts w:ascii="Arial" w:hAnsi="Arial" w:cs="Arial"/>
          <w:b/>
          <w:sz w:val="22"/>
          <w:szCs w:val="22"/>
        </w:rPr>
        <w:t xml:space="preserve"> un titre doit être émis pour recouvrer l’indu.</w:t>
      </w:r>
    </w:p>
    <w:p>
      <w:pPr>
        <w:pBdr>
          <w:top w:val="single" w:sz="4" w:space="1" w:color="000000"/>
          <w:left w:val="single" w:sz="4" w:space="4" w:color="000000"/>
          <w:bottom w:val="single" w:sz="4" w:space="2" w:color="000000"/>
          <w:right w:val="single" w:sz="4" w:space="4" w:color="000000"/>
        </w:pBdr>
        <w:spacing w:before="240" w:after="240"/>
        <w:rPr>
          <w:rFonts w:ascii="Arial" w:hAnsi="Arial" w:cs="Arial"/>
          <w:sz w:val="22"/>
          <w:szCs w:val="22"/>
        </w:rPr>
      </w:pPr>
      <w:r>
        <w:rPr>
          <w:rFonts w:ascii="Arial" w:hAnsi="Arial" w:cs="Arial"/>
          <w:sz w:val="22"/>
          <w:szCs w:val="22"/>
        </w:rPr>
        <w:t>En cas de quotité saisissable insuffisante et selon les enjeux, le service gestionnaire étudiera l’opportunité d’émettre un titre.</w:t>
      </w:r>
    </w:p>
    <w:p>
      <w:pPr>
        <w:pStyle w:val="Titre2"/>
        <w:rPr>
          <w:rStyle w:val="Titre2Car"/>
          <w:rFonts w:cs="Arial"/>
        </w:rPr>
      </w:pPr>
    </w:p>
    <w:p>
      <w:pPr>
        <w:pStyle w:val="Titre2"/>
        <w:numPr>
          <w:ilvl w:val="1"/>
          <w:numId w:val="24"/>
        </w:numPr>
      </w:pPr>
      <w:bookmarkStart w:id="17" w:name="_Toc137471037"/>
      <w:bookmarkStart w:id="18" w:name="_Toc92183222"/>
      <w:r>
        <w:rPr>
          <w:rStyle w:val="Titre2Car"/>
          <w:rFonts w:cs="Arial"/>
          <w:b w:val="0"/>
          <w:bCs w:val="0"/>
          <w:kern w:val="0"/>
          <w:sz w:val="22"/>
          <w:szCs w:val="22"/>
          <w:lang w:eastAsia="fr-FR"/>
        </w:rPr>
        <w:t>Constater et contrôler une rémunération indue d’un agent de l’Etat</w:t>
      </w:r>
      <w:bookmarkEnd w:id="17"/>
      <w:bookmarkEnd w:id="18"/>
    </w:p>
    <w:p/>
    <w:p>
      <w:pPr>
        <w:jc w:val="both"/>
        <w:rPr>
          <w:rFonts w:ascii="Arial" w:hAnsi="Arial" w:cs="Arial"/>
          <w:b/>
          <w:sz w:val="22"/>
          <w:szCs w:val="22"/>
        </w:rPr>
      </w:pPr>
      <w:r>
        <w:rPr>
          <w:rFonts w:ascii="Arial" w:hAnsi="Arial" w:cs="Arial"/>
          <w:b/>
          <w:sz w:val="22"/>
          <w:szCs w:val="22"/>
        </w:rPr>
        <w:t>Acteurs :</w:t>
      </w:r>
    </w:p>
    <w:p>
      <w:pPr>
        <w:jc w:val="both"/>
        <w:rPr>
          <w:rFonts w:ascii="Arial" w:hAnsi="Arial" w:cs="Arial"/>
          <w:sz w:val="22"/>
          <w:szCs w:val="22"/>
        </w:rPr>
      </w:pPr>
    </w:p>
    <w:p>
      <w:pPr>
        <w:numPr>
          <w:ilvl w:val="0"/>
          <w:numId w:val="25"/>
        </w:numPr>
        <w:suppressAutoHyphens w:val="0"/>
        <w:spacing w:before="240" w:line="276" w:lineRule="auto"/>
        <w:contextualSpacing/>
        <w:jc w:val="both"/>
        <w:rPr>
          <w:rFonts w:ascii="Arial" w:hAnsi="Arial" w:cs="Arial"/>
          <w:sz w:val="22"/>
          <w:szCs w:val="22"/>
        </w:rPr>
      </w:pPr>
      <w:r>
        <w:rPr>
          <w:rFonts w:ascii="Arial" w:hAnsi="Arial" w:cs="Arial"/>
          <w:sz w:val="22"/>
          <w:szCs w:val="22"/>
        </w:rPr>
        <w:t>Bureau de gestion / PESE (gestionnaire de paie) ou bureau chargé du contrôle interne / contrôle paye</w:t>
      </w:r>
    </w:p>
    <w:p>
      <w:pPr>
        <w:numPr>
          <w:ilvl w:val="0"/>
          <w:numId w:val="2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Centre de services partagés (CSP)</w:t>
      </w:r>
    </w:p>
    <w:p>
      <w:pPr>
        <w:suppressAutoHyphens w:val="0"/>
        <w:spacing w:before="240" w:after="160" w:line="276" w:lineRule="auto"/>
        <w:ind w:left="644"/>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Objectifs :</w:t>
      </w:r>
    </w:p>
    <w:p>
      <w:pPr>
        <w:jc w:val="both"/>
        <w:rPr>
          <w:rFonts w:ascii="Arial" w:hAnsi="Arial" w:cs="Arial"/>
          <w:sz w:val="22"/>
          <w:szCs w:val="22"/>
        </w:rPr>
      </w:pPr>
    </w:p>
    <w:p>
      <w:pPr>
        <w:numPr>
          <w:ilvl w:val="0"/>
          <w:numId w:val="2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Sécuriser la procédure en s’appuyant sur les sources d’informations existantes qui permettront d’assurer le recouvrement des sommes indues</w:t>
      </w:r>
    </w:p>
    <w:p>
      <w:pPr>
        <w:suppressAutoHyphens w:val="0"/>
        <w:spacing w:before="240" w:after="160" w:line="276" w:lineRule="auto"/>
        <w:ind w:left="720"/>
        <w:contextualSpacing/>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 xml:space="preserve">Moyens : </w:t>
      </w:r>
    </w:p>
    <w:p>
      <w:pPr>
        <w:jc w:val="both"/>
        <w:rPr>
          <w:rFonts w:ascii="Arial" w:hAnsi="Arial" w:cs="Arial"/>
          <w:sz w:val="22"/>
          <w:szCs w:val="22"/>
        </w:rPr>
      </w:pPr>
    </w:p>
    <w:p>
      <w:pPr>
        <w:numPr>
          <w:ilvl w:val="0"/>
          <w:numId w:val="26"/>
        </w:numPr>
        <w:suppressAutoHyphens w:val="0"/>
        <w:spacing w:before="240" w:line="276" w:lineRule="auto"/>
        <w:ind w:left="709"/>
        <w:contextualSpacing/>
        <w:jc w:val="both"/>
      </w:pPr>
      <w:r>
        <w:rPr>
          <w:rFonts w:ascii="Arial" w:hAnsi="Arial" w:cs="Arial"/>
          <w:sz w:val="22"/>
          <w:szCs w:val="22"/>
        </w:rPr>
        <w:t>Restitution CHORUS INF-RNF-11</w:t>
      </w:r>
      <w:r>
        <w:rPr>
          <w:rStyle w:val="Ancredenotedebasdepage"/>
          <w:rFonts w:ascii="Arial" w:hAnsi="Arial" w:cs="Arial"/>
          <w:sz w:val="22"/>
          <w:szCs w:val="22"/>
        </w:rPr>
        <w:footnoteReference w:id="5"/>
      </w:r>
      <w:r>
        <w:rPr>
          <w:rFonts w:ascii="Arial" w:hAnsi="Arial" w:cs="Arial"/>
          <w:sz w:val="22"/>
          <w:szCs w:val="22"/>
        </w:rPr>
        <w:t xml:space="preserve"> (liste des TAV mensuelle) INF-RNF-30</w:t>
      </w:r>
      <w:r>
        <w:rPr>
          <w:rStyle w:val="Ancredenotedebasdepage"/>
          <w:rFonts w:ascii="Arial" w:hAnsi="Arial" w:cs="Arial"/>
          <w:sz w:val="22"/>
          <w:szCs w:val="22"/>
        </w:rPr>
        <w:footnoteReference w:id="6"/>
      </w:r>
      <w:r>
        <w:rPr>
          <w:rFonts w:ascii="Arial" w:hAnsi="Arial" w:cs="Arial"/>
          <w:sz w:val="22"/>
          <w:szCs w:val="22"/>
        </w:rPr>
        <w:t xml:space="preserve"> + copie de chaque TAV version brouillon </w:t>
      </w:r>
    </w:p>
    <w:p>
      <w:pPr>
        <w:numPr>
          <w:ilvl w:val="0"/>
          <w:numId w:val="26"/>
        </w:numPr>
        <w:suppressAutoHyphens w:val="0"/>
        <w:spacing w:before="240" w:after="160" w:line="276" w:lineRule="auto"/>
        <w:ind w:left="709"/>
        <w:contextualSpacing/>
        <w:jc w:val="both"/>
        <w:rPr>
          <w:rFonts w:ascii="Arial" w:hAnsi="Arial" w:cs="Arial"/>
          <w:sz w:val="22"/>
          <w:szCs w:val="22"/>
        </w:rPr>
      </w:pPr>
      <w:r>
        <w:rPr>
          <w:rFonts w:ascii="Arial" w:hAnsi="Arial" w:cs="Arial"/>
          <w:sz w:val="22"/>
          <w:szCs w:val="22"/>
        </w:rPr>
        <w:t>Fichiers PDFEDIT : états PKO et QTV édités par l’application PAYSAGE tous les 22 du mois (cf. annexes 2 et 3) ;</w:t>
      </w:r>
    </w:p>
    <w:p>
      <w:pPr>
        <w:numPr>
          <w:ilvl w:val="0"/>
          <w:numId w:val="26"/>
        </w:numPr>
        <w:suppressAutoHyphens w:val="0"/>
        <w:spacing w:before="240" w:after="160" w:line="276" w:lineRule="auto"/>
        <w:ind w:left="709"/>
        <w:contextualSpacing/>
        <w:jc w:val="both"/>
        <w:rPr>
          <w:rFonts w:ascii="Arial" w:hAnsi="Arial" w:cs="Arial"/>
          <w:sz w:val="22"/>
          <w:szCs w:val="22"/>
        </w:rPr>
      </w:pPr>
      <w:r>
        <w:rPr>
          <w:rFonts w:ascii="Arial" w:hAnsi="Arial" w:cs="Arial"/>
          <w:sz w:val="22"/>
          <w:szCs w:val="22"/>
        </w:rPr>
        <w:t>Etat PK5 : il comprend l’ensemble des précomptes non recouvrés ou recouvrés partiellement (cf. annexe 4).</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Plusieurs sources d’informations permettent d’identifier un indu de rémunération.</w:t>
      </w:r>
    </w:p>
    <w:p>
      <w:pPr>
        <w:tabs>
          <w:tab w:val="left" w:pos="191"/>
        </w:tabs>
        <w:spacing w:before="240" w:after="60" w:line="276" w:lineRule="auto"/>
        <w:rPr>
          <w:rFonts w:ascii="Arial" w:hAnsi="Arial" w:cs="Arial"/>
          <w:b/>
          <w:sz w:val="22"/>
          <w:szCs w:val="22"/>
        </w:rPr>
      </w:pPr>
      <w:r>
        <w:rPr>
          <w:rFonts w:ascii="Arial" w:hAnsi="Arial" w:cs="Arial"/>
          <w:b/>
          <w:sz w:val="22"/>
          <w:szCs w:val="22"/>
        </w:rPr>
        <w:t xml:space="preserve"> </w:t>
      </w:r>
    </w:p>
    <w:p>
      <w:pPr>
        <w:jc w:val="both"/>
        <w:rPr>
          <w:rFonts w:ascii="Arial" w:hAnsi="Arial" w:cs="Arial"/>
          <w:b/>
          <w:sz w:val="22"/>
          <w:szCs w:val="22"/>
        </w:rPr>
      </w:pPr>
      <w:r>
        <w:rPr>
          <w:rFonts w:ascii="Arial" w:hAnsi="Arial" w:cs="Arial"/>
          <w:b/>
          <w:sz w:val="22"/>
          <w:szCs w:val="22"/>
        </w:rPr>
        <w:t xml:space="preserve">Les fichiers PDFEDIT mensuels : </w:t>
      </w:r>
    </w:p>
    <w:p>
      <w:pPr>
        <w:jc w:val="both"/>
        <w:rPr>
          <w:rFonts w:ascii="Arial" w:hAnsi="Arial" w:cs="Arial"/>
          <w:sz w:val="22"/>
          <w:szCs w:val="22"/>
        </w:rPr>
      </w:pPr>
    </w:p>
    <w:p>
      <w:pPr>
        <w:numPr>
          <w:ilvl w:val="0"/>
          <w:numId w:val="27"/>
        </w:numPr>
        <w:suppressAutoHyphens w:val="0"/>
        <w:jc w:val="both"/>
        <w:rPr>
          <w:rFonts w:ascii="Arial" w:hAnsi="Arial" w:cs="Arial"/>
          <w:sz w:val="22"/>
          <w:szCs w:val="22"/>
        </w:rPr>
      </w:pPr>
      <w:r>
        <w:rPr>
          <w:rFonts w:ascii="Arial" w:hAnsi="Arial" w:cs="Arial"/>
          <w:sz w:val="22"/>
          <w:szCs w:val="22"/>
        </w:rPr>
        <w:t>Etat PKO : état mensuel détaillé par agent et par dossier de paye des indus constatés qui précise le montant de la proposition de titre (montant initial de la dette net de cotisation) (cf. annexe n° 2).</w:t>
      </w:r>
    </w:p>
    <w:p>
      <w:pPr>
        <w:suppressAutoHyphens w:val="0"/>
        <w:ind w:left="360"/>
        <w:jc w:val="both"/>
        <w:rPr>
          <w:rFonts w:ascii="Arial" w:hAnsi="Arial" w:cs="Arial"/>
          <w:sz w:val="22"/>
          <w:szCs w:val="22"/>
        </w:rPr>
      </w:pPr>
      <w:r>
        <w:rPr>
          <w:rFonts w:ascii="Arial" w:hAnsi="Arial" w:cs="Arial"/>
          <w:sz w:val="22"/>
          <w:szCs w:val="22"/>
        </w:rPr>
        <w:t> </w:t>
      </w:r>
    </w:p>
    <w:p>
      <w:pPr>
        <w:numPr>
          <w:ilvl w:val="0"/>
          <w:numId w:val="27"/>
        </w:numPr>
        <w:suppressAutoHyphens w:val="0"/>
        <w:jc w:val="both"/>
        <w:rPr>
          <w:rFonts w:ascii="Arial" w:hAnsi="Arial" w:cs="Arial"/>
          <w:sz w:val="22"/>
          <w:szCs w:val="22"/>
        </w:rPr>
      </w:pPr>
      <w:r>
        <w:rPr>
          <w:rFonts w:ascii="Arial" w:hAnsi="Arial" w:cs="Arial"/>
          <w:sz w:val="22"/>
          <w:szCs w:val="22"/>
        </w:rPr>
        <w:t xml:space="preserve">Etat QTV (TAV rejetés par CHORUS) : il restitue l’ensemble des TAV qui nécessitent un retraitement manuel. Ces TAV rejetés par CHORUS ne figurent donc pas sur la liste </w:t>
      </w:r>
      <w:r>
        <w:rPr>
          <w:rFonts w:ascii="Arial" w:hAnsi="Arial" w:cs="Arial"/>
          <w:sz w:val="22"/>
          <w:szCs w:val="22"/>
        </w:rPr>
        <w:lastRenderedPageBreak/>
        <w:t xml:space="preserve">des titres à valider par le CSP dans Chorus. L’état QTV explicite la raison de chaque rejet de TAV (ex : centre de profit non trouvé, affectation non trouvée… - cf. annexe 3) </w:t>
      </w:r>
    </w:p>
    <w:p>
      <w:pPr>
        <w:rPr>
          <w:rFonts w:ascii="Arial" w:hAnsi="Arial" w:cs="Arial"/>
          <w:sz w:val="22"/>
          <w:szCs w:val="22"/>
        </w:rPr>
      </w:pPr>
    </w:p>
    <w:p>
      <w:pPr>
        <w:suppressAutoHyphens w:val="0"/>
        <w:ind w:left="360"/>
        <w:jc w:val="both"/>
        <w:rPr>
          <w:rFonts w:ascii="Arial" w:hAnsi="Arial" w:cs="Arial"/>
          <w:sz w:val="22"/>
          <w:szCs w:val="22"/>
        </w:rPr>
      </w:pPr>
    </w:p>
    <w:p>
      <w:pPr>
        <w:numPr>
          <w:ilvl w:val="0"/>
          <w:numId w:val="27"/>
        </w:numPr>
        <w:suppressAutoHyphens w:val="0"/>
        <w:spacing w:before="240" w:after="160" w:line="276" w:lineRule="auto"/>
        <w:contextualSpacing/>
        <w:jc w:val="both"/>
      </w:pPr>
      <w:r>
        <w:rPr>
          <w:rFonts w:ascii="Arial" w:hAnsi="Arial" w:cs="Arial"/>
          <w:sz w:val="22"/>
          <w:szCs w:val="22"/>
        </w:rPr>
        <w:t>Etat PK5 : cet état, mis à disposition des services gestionnaires, restitue l’ensemble des précomptes non recouvrés. Il convient, pour le gestionnaire, d’identifier parmi eux les précomptes qui ne pourront plus être effectués et qui, par conséquent, devront être convertis en titre de perception. Cette analyse, qui doit être réalisée par les services gestionnaires, est très importante afin de permettre un recouvrement effectif et surtout ne pas laisser prescrire les indus.</w:t>
      </w:r>
    </w:p>
    <w:p>
      <w:pPr>
        <w:suppressAutoHyphens w:val="0"/>
        <w:spacing w:before="240" w:after="160" w:line="276" w:lineRule="auto"/>
        <w:ind w:left="360"/>
        <w:contextualSpacing/>
        <w:jc w:val="both"/>
        <w:rPr>
          <w:rFonts w:ascii="Arial" w:hAnsi="Arial" w:cs="Arial"/>
          <w:sz w:val="22"/>
          <w:szCs w:val="22"/>
        </w:rPr>
      </w:pPr>
    </w:p>
    <w:p>
      <w:pPr>
        <w:spacing w:before="240" w:after="60"/>
        <w:jc w:val="both"/>
        <w:rPr>
          <w:rFonts w:ascii="Arial" w:hAnsi="Arial" w:cs="Arial"/>
          <w:sz w:val="22"/>
          <w:szCs w:val="22"/>
        </w:rPr>
      </w:pPr>
      <w:r>
        <w:rPr>
          <w:rFonts w:ascii="Arial" w:hAnsi="Arial" w:cs="Arial"/>
          <w:sz w:val="22"/>
          <w:szCs w:val="22"/>
        </w:rPr>
        <w:t>Afin de confirmer la créance, le gestionnaire doit vérifier que le montant à recouvrer correspond bien à la situation de l’agent. Il doit donc rapprocher ligne par ligne les trop-perçus retracés sur les états PKO et QTV des dossiers des agents concernés (données dans le SIRH, bulletins de salaire, décomptes de rappel, mouvements en paie).</w:t>
      </w:r>
    </w:p>
    <w:p>
      <w:pPr>
        <w:spacing w:before="240" w:after="240"/>
        <w:jc w:val="both"/>
      </w:pPr>
      <w:r>
        <w:rPr>
          <w:rFonts w:ascii="Arial" w:hAnsi="Arial" w:cs="Arial"/>
          <w:sz w:val="22"/>
          <w:szCs w:val="22"/>
        </w:rPr>
        <w:t>Le montant du TAV est net de cotisations à l’exception de la cotisation RAFP</w:t>
      </w:r>
      <w:r>
        <w:rPr>
          <w:rStyle w:val="Ancredenotedebasdepage"/>
          <w:rFonts w:ascii="Arial" w:hAnsi="Arial" w:cs="Arial"/>
          <w:sz w:val="22"/>
          <w:szCs w:val="22"/>
        </w:rPr>
        <w:footnoteReference w:id="7"/>
      </w:r>
      <w:r>
        <w:rPr>
          <w:rFonts w:ascii="Arial" w:hAnsi="Arial" w:cs="Arial"/>
          <w:sz w:val="22"/>
          <w:szCs w:val="22"/>
        </w:rPr>
        <w:t xml:space="preserve"> (Régime de Retraite additionnelle de la Fonction publique). Pour rembourser la cotisation RAFP</w:t>
      </w:r>
      <w:r>
        <w:rPr>
          <w:rFonts w:ascii="Arial" w:hAnsi="Arial" w:cs="Arial"/>
          <w:color w:val="C9211E"/>
          <w:sz w:val="22"/>
          <w:szCs w:val="22"/>
        </w:rPr>
        <w:t xml:space="preserve"> </w:t>
      </w:r>
      <w:r>
        <w:rPr>
          <w:rFonts w:ascii="Arial" w:hAnsi="Arial" w:cs="Arial"/>
          <w:sz w:val="22"/>
          <w:szCs w:val="22"/>
        </w:rPr>
        <w:t>à l’agent, le gestionnaire devra donc suivre une procédure particulière et se connecter au site de l’ERAFP (Etablissement de retraite additionnelle de la fonction publique).</w:t>
      </w:r>
    </w:p>
    <w:p>
      <w:pPr>
        <w:spacing w:before="240" w:after="240"/>
        <w:jc w:val="both"/>
        <w:rPr>
          <w:rFonts w:ascii="Arial" w:hAnsi="Arial" w:cs="Arial"/>
          <w:sz w:val="22"/>
          <w:szCs w:val="22"/>
        </w:rPr>
      </w:pPr>
    </w:p>
    <w:p>
      <w:pPr>
        <w:pStyle w:val="Titre2"/>
        <w:numPr>
          <w:ilvl w:val="1"/>
          <w:numId w:val="24"/>
        </w:numPr>
        <w:jc w:val="both"/>
      </w:pPr>
      <w:bookmarkStart w:id="19" w:name="_Toc137471038"/>
      <w:r>
        <w:rPr>
          <w:rStyle w:val="Titre2Car"/>
          <w:rFonts w:cs="Arial"/>
          <w:b w:val="0"/>
          <w:bCs w:val="0"/>
          <w:kern w:val="0"/>
          <w:sz w:val="22"/>
          <w:szCs w:val="22"/>
          <w:lang w:eastAsia="fr-FR"/>
        </w:rPr>
        <w:t>Demander au SLR l’émission du TAV et s’assurer de sa bonne intégration dans CHORUS</w:t>
      </w:r>
      <w:bookmarkEnd w:id="19"/>
    </w:p>
    <w:p/>
    <w:p>
      <w:pPr>
        <w:rPr>
          <w:rFonts w:ascii="Arial" w:hAnsi="Arial" w:cs="Arial"/>
          <w:b/>
          <w:sz w:val="22"/>
          <w:szCs w:val="22"/>
        </w:rPr>
      </w:pPr>
      <w:r>
        <w:rPr>
          <w:rFonts w:ascii="Arial" w:hAnsi="Arial" w:cs="Arial"/>
          <w:b/>
          <w:sz w:val="22"/>
          <w:szCs w:val="22"/>
        </w:rPr>
        <w:t>Acteurs :</w:t>
      </w:r>
    </w:p>
    <w:p>
      <w:pPr>
        <w:rPr>
          <w:rFonts w:ascii="Arial" w:hAnsi="Arial" w:cs="Arial"/>
          <w:sz w:val="22"/>
          <w:szCs w:val="22"/>
        </w:rPr>
      </w:pPr>
    </w:p>
    <w:p>
      <w:pPr>
        <w:numPr>
          <w:ilvl w:val="0"/>
          <w:numId w:val="28"/>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paye </w:t>
      </w:r>
    </w:p>
    <w:p>
      <w:pPr>
        <w:numPr>
          <w:ilvl w:val="0"/>
          <w:numId w:val="28"/>
        </w:numPr>
        <w:suppressAutoHyphens w:val="0"/>
        <w:spacing w:before="240" w:after="160" w:line="276" w:lineRule="auto"/>
        <w:contextualSpacing/>
        <w:rPr>
          <w:rFonts w:ascii="Arial" w:hAnsi="Arial" w:cs="Arial"/>
          <w:sz w:val="22"/>
          <w:szCs w:val="22"/>
        </w:rPr>
      </w:pPr>
      <w:r>
        <w:rPr>
          <w:rFonts w:ascii="Arial" w:hAnsi="Arial" w:cs="Arial"/>
          <w:sz w:val="22"/>
          <w:szCs w:val="22"/>
        </w:rPr>
        <w:t>SLR</w:t>
      </w:r>
    </w:p>
    <w:p>
      <w:pPr>
        <w:numPr>
          <w:ilvl w:val="0"/>
          <w:numId w:val="28"/>
        </w:numPr>
        <w:suppressAutoHyphens w:val="0"/>
        <w:spacing w:before="240" w:after="160" w:line="276" w:lineRule="auto"/>
        <w:contextualSpacing/>
        <w:rPr>
          <w:rFonts w:ascii="Arial" w:hAnsi="Arial" w:cs="Arial"/>
          <w:sz w:val="22"/>
          <w:szCs w:val="22"/>
        </w:rPr>
      </w:pPr>
      <w:r>
        <w:rPr>
          <w:rFonts w:ascii="Arial" w:hAnsi="Arial" w:cs="Arial"/>
          <w:sz w:val="22"/>
          <w:szCs w:val="22"/>
        </w:rPr>
        <w:t>CSP</w:t>
      </w:r>
    </w:p>
    <w:p>
      <w:pPr>
        <w:suppressAutoHyphens w:val="0"/>
        <w:spacing w:before="240" w:after="160" w:line="276" w:lineRule="auto"/>
        <w:ind w:left="284"/>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Objectifs : </w:t>
      </w:r>
    </w:p>
    <w:p>
      <w:pPr>
        <w:rPr>
          <w:rFonts w:ascii="Arial" w:hAnsi="Arial" w:cs="Arial"/>
          <w:sz w:val="22"/>
          <w:szCs w:val="22"/>
        </w:rPr>
      </w:pPr>
    </w:p>
    <w:p>
      <w:pPr>
        <w:numPr>
          <w:ilvl w:val="0"/>
          <w:numId w:val="2"/>
        </w:numPr>
        <w:suppressAutoHyphens w:val="0"/>
        <w:spacing w:before="240" w:after="160" w:line="276" w:lineRule="auto"/>
        <w:contextualSpacing/>
        <w:rPr>
          <w:rFonts w:ascii="Arial" w:hAnsi="Arial" w:cs="Arial"/>
          <w:sz w:val="22"/>
          <w:szCs w:val="22"/>
        </w:rPr>
      </w:pPr>
      <w:r>
        <w:rPr>
          <w:rFonts w:ascii="Arial" w:hAnsi="Arial" w:cs="Arial"/>
          <w:sz w:val="22"/>
          <w:szCs w:val="22"/>
        </w:rPr>
        <w:t>S’assurer de l’émission effective des TAV manuels</w:t>
      </w:r>
    </w:p>
    <w:p>
      <w:pPr>
        <w:suppressAutoHyphens w:val="0"/>
        <w:spacing w:before="240" w:after="160" w:line="276" w:lineRule="auto"/>
        <w:ind w:left="36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Moyens : </w:t>
      </w:r>
    </w:p>
    <w:p>
      <w:pPr>
        <w:rPr>
          <w:rFonts w:ascii="Arial" w:hAnsi="Arial" w:cs="Arial"/>
          <w:sz w:val="22"/>
          <w:szCs w:val="22"/>
        </w:rPr>
      </w:pPr>
    </w:p>
    <w:p>
      <w:pPr>
        <w:numPr>
          <w:ilvl w:val="0"/>
          <w:numId w:val="29"/>
        </w:numPr>
        <w:suppressAutoHyphens w:val="0"/>
        <w:spacing w:before="240" w:after="160" w:line="276" w:lineRule="auto"/>
        <w:ind w:left="709"/>
        <w:contextualSpacing/>
        <w:jc w:val="both"/>
        <w:rPr>
          <w:rFonts w:ascii="Arial" w:hAnsi="Arial" w:cs="Arial"/>
          <w:sz w:val="22"/>
          <w:szCs w:val="22"/>
        </w:rPr>
      </w:pPr>
      <w:r>
        <w:rPr>
          <w:rFonts w:ascii="Arial" w:hAnsi="Arial" w:cs="Arial"/>
          <w:sz w:val="22"/>
          <w:szCs w:val="22"/>
        </w:rPr>
        <w:t>Fichiers PDFEDIT : Etats PK5 : il comprend l’ensemble des précomptes non recouvrés ou recouvrés partiellement (cf. annexe 4).</w:t>
      </w:r>
    </w:p>
    <w:p>
      <w:pPr>
        <w:jc w:val="both"/>
        <w:rPr>
          <w:rFonts w:ascii="Arial" w:hAnsi="Arial" w:cs="Arial"/>
          <w:sz w:val="22"/>
          <w:szCs w:val="22"/>
        </w:rPr>
      </w:pPr>
      <w:r>
        <w:rPr>
          <w:rFonts w:ascii="Arial" w:hAnsi="Arial" w:cs="Arial"/>
          <w:sz w:val="22"/>
          <w:szCs w:val="22"/>
        </w:rPr>
        <w:t>Au-delà d’un délai déterminé par les ministères et en fonction de la situation de l’agent, les ordonnateurs ont la faculté de demander par mèl aux SLR la transformation du précompte (PK5) en TAV.</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Dans ce cas, le SLR met fin dans PAYSAGE au précompte et enclenche manuellement la création du TAV.</w:t>
      </w:r>
    </w:p>
    <w:p>
      <w:pPr>
        <w:jc w:val="both"/>
        <w:rPr>
          <w:rFonts w:ascii="Arial" w:hAnsi="Arial" w:cs="Arial"/>
          <w:sz w:val="22"/>
          <w:szCs w:val="22"/>
        </w:rPr>
      </w:pPr>
    </w:p>
    <w:p>
      <w:pPr>
        <w:tabs>
          <w:tab w:val="left" w:pos="191"/>
        </w:tabs>
        <w:spacing w:before="240" w:after="60" w:line="276" w:lineRule="auto"/>
        <w:jc w:val="both"/>
      </w:pPr>
      <w:r>
        <w:rPr>
          <w:rFonts w:ascii="Arial" w:hAnsi="Arial" w:cs="Arial"/>
          <w:sz w:val="22"/>
          <w:szCs w:val="22"/>
        </w:rPr>
        <w:lastRenderedPageBreak/>
        <w:t xml:space="preserve">Que le TAV ait été émis automatiquement ou manuellement, il peut parfois être rejeté par Chorus. L’état QTV (TAV rejetés par CHORUS) restitue l’ensemble des TAV qui nécessitent un retraitement manuel. Ces TAV rejetés par CHORUS ne figurent donc pas sur la liste des titres à valider par le CSP dans Chorus. </w:t>
      </w:r>
      <w:bookmarkStart w:id="20" w:name="__DdeLink__14536_2873465600"/>
    </w:p>
    <w:p>
      <w:pPr>
        <w:tabs>
          <w:tab w:val="left" w:pos="191"/>
        </w:tabs>
        <w:spacing w:before="240" w:after="60" w:line="276" w:lineRule="auto"/>
        <w:jc w:val="both"/>
        <w:rPr>
          <w:rFonts w:ascii="Arial" w:hAnsi="Arial" w:cs="Arial"/>
          <w:sz w:val="22"/>
          <w:szCs w:val="22"/>
        </w:rPr>
      </w:pPr>
      <w:r>
        <w:rPr>
          <w:rFonts w:ascii="Arial" w:hAnsi="Arial" w:cs="Arial"/>
          <w:sz w:val="22"/>
          <w:szCs w:val="22"/>
        </w:rPr>
        <w:t xml:space="preserve">L’état QTV explicite la raison de chaque rejet de TAV (ex : centre de profit non trouvé, affectation non trouvée …) (cf. annexe 3). </w:t>
      </w:r>
      <w:bookmarkEnd w:id="20"/>
      <w:r>
        <w:rPr>
          <w:rFonts w:ascii="Arial" w:hAnsi="Arial" w:cs="Arial"/>
          <w:sz w:val="22"/>
          <w:szCs w:val="22"/>
        </w:rPr>
        <w:t>Dans ce cas, un titre de perception doit être émis manuellement via une fiche navette récapitulant l’ensemble des données nécessaires à l’émission du titre (l’émission d’un nouveau TAV n’est plus possible). Cette fiche navette, accompagnée des pièces justificatives, est transmise par le gestionnaire RH au CSP. Le CSP, après avoir effectué ses contrôles, saisit le titre de perception dans Chorus et le valide pour transmission au comptable.</w:t>
      </w:r>
    </w:p>
    <w:p>
      <w:pPr>
        <w:tabs>
          <w:tab w:val="left" w:pos="191"/>
        </w:tabs>
        <w:spacing w:before="240" w:after="60" w:line="276" w:lineRule="auto"/>
        <w:jc w:val="both"/>
        <w:rPr>
          <w:rFonts w:ascii="Arial" w:hAnsi="Arial" w:cs="Arial"/>
          <w:sz w:val="22"/>
          <w:szCs w:val="22"/>
        </w:rPr>
      </w:pPr>
      <w:r>
        <w:rPr>
          <w:rFonts w:ascii="Arial" w:hAnsi="Arial" w:cs="Arial"/>
          <w:sz w:val="22"/>
          <w:szCs w:val="22"/>
        </w:rPr>
        <w:t>Exemple de fiche Navette :</w:t>
      </w:r>
    </w:p>
    <w:p>
      <w:pPr>
        <w:tabs>
          <w:tab w:val="left" w:pos="191"/>
        </w:tabs>
        <w:spacing w:before="240" w:after="60" w:line="276" w:lineRule="auto"/>
        <w:jc w:val="both"/>
        <w:rPr>
          <w:rFonts w:ascii="Arial" w:hAnsi="Arial" w:cs="Arial"/>
          <w:sz w:val="22"/>
          <w:szCs w:val="22"/>
        </w:rPr>
      </w:pPr>
    </w:p>
    <w:tbl>
      <w:tblPr>
        <w:tblW w:w="9424" w:type="dxa"/>
        <w:tblLook w:val="01E0" w:firstRow="1" w:lastRow="1" w:firstColumn="1" w:lastColumn="1" w:noHBand="0" w:noVBand="0"/>
      </w:tblPr>
      <w:tblGrid>
        <w:gridCol w:w="5900"/>
        <w:gridCol w:w="3524"/>
      </w:tblGrid>
      <w:tr>
        <w:tc>
          <w:tcPr>
            <w:tcW w:w="5899" w:type="dxa"/>
            <w:tcBorders>
              <w:top w:val="single" w:sz="4" w:space="0" w:color="000000"/>
              <w:left w:val="single" w:sz="4" w:space="0" w:color="000000"/>
              <w:bottom w:val="single" w:sz="4" w:space="0" w:color="000000"/>
              <w:right w:val="single" w:sz="4" w:space="0" w:color="000000"/>
            </w:tcBorders>
            <w:shd w:val="clear" w:color="auto" w:fill="auto"/>
            <w:vAlign w:val="center"/>
          </w:tcPr>
          <w:p>
            <w:pPr>
              <w:numPr>
                <w:ilvl w:val="0"/>
                <w:numId w:val="53"/>
              </w:numPr>
              <w:suppressAutoHyphens w:val="0"/>
              <w:spacing w:before="120" w:after="120" w:line="240" w:lineRule="atLeast"/>
              <w:jc w:val="center"/>
              <w:rPr>
                <w:rFonts w:ascii="Arial Narrow" w:hAnsi="Arial Narrow"/>
                <w:b/>
              </w:rPr>
            </w:pPr>
            <w:r>
              <w:t>Exemple de fiche Navette</w:t>
            </w:r>
          </w:p>
        </w:tc>
        <w:tc>
          <w:tcPr>
            <w:tcW w:w="352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after="120" w:line="240" w:lineRule="atLeast"/>
              <w:jc w:val="center"/>
              <w:rPr>
                <w:rFonts w:ascii="Arial Narrow" w:hAnsi="Arial Narrow"/>
                <w:b/>
              </w:rPr>
            </w:pPr>
            <w:r>
              <w:object w:dxaOrig="1632" w:dyaOrig="1056">
                <v:shape id="ole_rId6" o:spid="_x0000_i1025" style="width:77.5pt;height:48.5pt" coordsize="" o:spt="100" adj="0,,0" path="" stroked="f">
                  <v:stroke joinstyle="miter"/>
                  <v:imagedata r:id="rId12" o:title=""/>
                  <v:formulas/>
                  <v:path o:connecttype="segments"/>
                </v:shape>
                <o:OLEObject Type="Embed" ProgID="Excel.Sheet.12" ShapeID="ole_rId6" DrawAspect="Icon" ObjectID="_1789988504" r:id="rId13"/>
              </w:object>
            </w:r>
          </w:p>
        </w:tc>
      </w:tr>
    </w:tbl>
    <w:p>
      <w:pPr>
        <w:tabs>
          <w:tab w:val="left" w:pos="191"/>
        </w:tabs>
        <w:spacing w:before="240" w:after="60" w:line="276" w:lineRule="auto"/>
        <w:jc w:val="both"/>
      </w:pPr>
    </w:p>
    <w:p>
      <w:pPr>
        <w:tabs>
          <w:tab w:val="left" w:pos="191"/>
        </w:tabs>
        <w:spacing w:before="240" w:after="60" w:line="276" w:lineRule="auto"/>
        <w:jc w:val="both"/>
        <w:rPr>
          <w:rFonts w:ascii="Arial" w:hAnsi="Arial" w:cs="Arial"/>
          <w:sz w:val="22"/>
          <w:szCs w:val="22"/>
        </w:rPr>
      </w:pPr>
    </w:p>
    <w:p>
      <w:pPr>
        <w:tabs>
          <w:tab w:val="left" w:pos="191"/>
        </w:tabs>
        <w:spacing w:before="240" w:after="60" w:line="276" w:lineRule="auto"/>
        <w:jc w:val="both"/>
      </w:pPr>
      <w:r>
        <w:rPr>
          <w:rFonts w:ascii="Arial" w:hAnsi="Arial" w:cs="Arial"/>
          <w:b/>
          <w:bCs/>
          <w:sz w:val="22"/>
          <w:szCs w:val="22"/>
        </w:rPr>
        <w:t>Point d’attention :</w:t>
      </w:r>
      <w:r>
        <w:rPr>
          <w:rFonts w:ascii="Arial" w:hAnsi="Arial" w:cs="Arial"/>
          <w:sz w:val="22"/>
          <w:szCs w:val="22"/>
        </w:rPr>
        <w:t xml:space="preserve"> outre le traitement de l’indu, l’état QTV doit également servir à améliorer le circuit général d’émission des indus. Ainsi, les motifs de rejet indiqués par l’état QTV doivent être analysés et conduire à une amélioration des pratiques (mise à jour de la table FV01, fiabilisation de la base tiers </w:t>
      </w:r>
      <w:r>
        <w:rPr>
          <w:rFonts w:ascii="Arial" w:eastAsia="MS Mincho" w:hAnsi="Arial" w:cs="Arial"/>
          <w:sz w:val="22"/>
          <w:szCs w:val="22"/>
          <w:lang w:eastAsia="ja-JP"/>
        </w:rPr>
        <w:t>…</w:t>
      </w:r>
      <w:r>
        <w:rPr>
          <w:rFonts w:ascii="Arial" w:hAnsi="Arial" w:cs="Arial"/>
          <w:sz w:val="22"/>
          <w:szCs w:val="22"/>
        </w:rPr>
        <w:t>).</w:t>
      </w:r>
    </w:p>
    <w:p>
      <w:pPr>
        <w:rPr>
          <w:rFonts w:ascii="Arial" w:hAnsi="Arial" w:cs="Arial"/>
          <w:sz w:val="22"/>
          <w:szCs w:val="22"/>
        </w:rPr>
      </w:pPr>
    </w:p>
    <w:p>
      <w:pPr>
        <w:pStyle w:val="Titre2"/>
        <w:numPr>
          <w:ilvl w:val="1"/>
          <w:numId w:val="24"/>
        </w:numPr>
      </w:pPr>
      <w:bookmarkStart w:id="21" w:name="_Toc137471039"/>
      <w:bookmarkStart w:id="22" w:name="_Toc92183223"/>
      <w:r>
        <w:rPr>
          <w:rStyle w:val="Titre2Car"/>
          <w:rFonts w:cs="Arial"/>
          <w:b w:val="0"/>
          <w:bCs w:val="0"/>
          <w:kern w:val="0"/>
          <w:sz w:val="22"/>
          <w:szCs w:val="22"/>
          <w:lang w:eastAsia="fr-FR"/>
        </w:rPr>
        <w:t>Informer l’agent</w:t>
      </w:r>
      <w:bookmarkEnd w:id="21"/>
      <w:bookmarkEnd w:id="22"/>
      <w:r>
        <w:rPr>
          <w:rStyle w:val="Titre2Car"/>
          <w:rFonts w:cs="Arial"/>
          <w:b w:val="0"/>
          <w:bCs w:val="0"/>
          <w:kern w:val="0"/>
          <w:sz w:val="22"/>
          <w:szCs w:val="22"/>
          <w:lang w:eastAsia="fr-FR"/>
        </w:rPr>
        <w:t xml:space="preserve"> </w:t>
      </w:r>
    </w:p>
    <w:p/>
    <w:p>
      <w:r>
        <w:rPr>
          <w:rFonts w:ascii="Arial" w:hAnsi="Arial" w:cs="Arial"/>
          <w:b/>
          <w:sz w:val="22"/>
          <w:szCs w:val="22"/>
        </w:rPr>
        <w:t>Acteurs :</w:t>
      </w:r>
      <w:r>
        <w:rPr>
          <w:rFonts w:ascii="Arial" w:hAnsi="Arial" w:cs="Arial"/>
          <w:sz w:val="22"/>
          <w:szCs w:val="22"/>
        </w:rPr>
        <w:t xml:space="preserve"> </w:t>
      </w:r>
    </w:p>
    <w:p>
      <w:pPr>
        <w:rPr>
          <w:rFonts w:ascii="Arial" w:hAnsi="Arial" w:cs="Arial"/>
          <w:sz w:val="22"/>
          <w:szCs w:val="22"/>
        </w:rPr>
      </w:pPr>
    </w:p>
    <w:p>
      <w:pPr>
        <w:numPr>
          <w:ilvl w:val="0"/>
          <w:numId w:val="30"/>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paye) ou Bureau chargé du contrôle interne / contrôle paye </w:t>
      </w:r>
    </w:p>
    <w:p>
      <w:pPr>
        <w:numPr>
          <w:ilvl w:val="0"/>
          <w:numId w:val="30"/>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Bureau RH de proximité</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 xml:space="preserve">Objectifs : </w:t>
      </w:r>
    </w:p>
    <w:p>
      <w:pPr>
        <w:jc w:val="both"/>
        <w:rPr>
          <w:rFonts w:ascii="Arial" w:hAnsi="Arial" w:cs="Arial"/>
          <w:sz w:val="22"/>
          <w:szCs w:val="22"/>
        </w:rPr>
      </w:pPr>
    </w:p>
    <w:p>
      <w:pPr>
        <w:numPr>
          <w:ilvl w:val="0"/>
          <w:numId w:val="31"/>
        </w:numPr>
        <w:suppressAutoHyphens w:val="0"/>
        <w:spacing w:before="240" w:after="160" w:line="276" w:lineRule="auto"/>
        <w:contextualSpacing/>
        <w:jc w:val="both"/>
      </w:pPr>
      <w:r>
        <w:rPr>
          <w:rFonts w:ascii="Arial" w:hAnsi="Arial" w:cs="Arial"/>
          <w:sz w:val="22"/>
          <w:szCs w:val="22"/>
        </w:rPr>
        <w:t>Informer l’agent de son trop-perçu sur rémunération et de l’émission prochaine du titre de perception correspondant à régler</w:t>
      </w:r>
    </w:p>
    <w:p>
      <w:pPr>
        <w:numPr>
          <w:ilvl w:val="0"/>
          <w:numId w:val="31"/>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Veiller à ne pas laisser prescrire la dette</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Moyens :</w:t>
      </w:r>
    </w:p>
    <w:p>
      <w:pPr>
        <w:numPr>
          <w:ilvl w:val="0"/>
          <w:numId w:val="32"/>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Restitution CHORUS INF-RNF-30 ; INF-RNF-11(liste des TAV mensuelle) + copie de chaque TAV version brouillon </w:t>
      </w:r>
    </w:p>
    <w:p>
      <w:pPr>
        <w:numPr>
          <w:ilvl w:val="0"/>
          <w:numId w:val="32"/>
        </w:numPr>
        <w:suppressAutoHyphens w:val="0"/>
        <w:spacing w:before="240" w:line="276" w:lineRule="auto"/>
        <w:contextualSpacing/>
        <w:jc w:val="both"/>
      </w:pPr>
      <w:r>
        <w:rPr>
          <w:rFonts w:ascii="Arial" w:hAnsi="Arial" w:cs="Arial"/>
          <w:sz w:val="22"/>
          <w:szCs w:val="22"/>
        </w:rPr>
        <w:t xml:space="preserve">Fichiers PDFEDIT : </w:t>
      </w:r>
      <w:r>
        <w:rPr>
          <w:rFonts w:ascii="Calibri" w:hAnsi="Calibri" w:cs="Calibri"/>
          <w:color w:val="1F497D"/>
          <w:sz w:val="22"/>
          <w:szCs w:val="22"/>
          <w:lang w:eastAsia="en-US"/>
        </w:rPr>
        <w:t>PKO, QTV et PK5</w:t>
      </w:r>
    </w:p>
    <w:p>
      <w:pPr>
        <w:numPr>
          <w:ilvl w:val="0"/>
          <w:numId w:val="32"/>
        </w:numPr>
        <w:suppressAutoHyphens w:val="0"/>
        <w:spacing w:before="240" w:after="120" w:line="276" w:lineRule="auto"/>
        <w:contextualSpacing/>
        <w:jc w:val="both"/>
        <w:rPr>
          <w:rFonts w:ascii="Arial" w:hAnsi="Arial" w:cs="Arial"/>
          <w:sz w:val="22"/>
          <w:szCs w:val="22"/>
        </w:rPr>
      </w:pPr>
      <w:r>
        <w:rPr>
          <w:rFonts w:ascii="Arial" w:hAnsi="Arial" w:cs="Arial"/>
          <w:sz w:val="22"/>
          <w:szCs w:val="22"/>
        </w:rPr>
        <w:t xml:space="preserve">Fichiers PK5 </w:t>
      </w:r>
    </w:p>
    <w:p>
      <w:pPr>
        <w:suppressAutoHyphens w:val="0"/>
        <w:spacing w:before="240" w:after="120" w:line="276" w:lineRule="auto"/>
        <w:ind w:left="780"/>
        <w:contextualSpacing/>
        <w:jc w:val="both"/>
        <w:rPr>
          <w:rFonts w:ascii="Arial" w:hAnsi="Arial" w:cs="Arial"/>
          <w:sz w:val="22"/>
          <w:szCs w:val="22"/>
        </w:rPr>
      </w:pPr>
    </w:p>
    <w:p>
      <w:pPr>
        <w:spacing w:before="240" w:after="60"/>
        <w:jc w:val="both"/>
      </w:pPr>
      <w:r>
        <w:rPr>
          <w:rFonts w:ascii="Arial" w:hAnsi="Arial" w:cs="Arial"/>
          <w:sz w:val="22"/>
          <w:szCs w:val="22"/>
        </w:rPr>
        <w:lastRenderedPageBreak/>
        <w:t>Après avoir vérifié que le montant restant à recouvrer correspond à la situation de l’agent, le gestionnaire RH informe rapidement l’agent de son trop-perçu sur rémunération et de la réception prochaine du titre de perception afférent, dans un courrier mentionnant :</w:t>
      </w:r>
    </w:p>
    <w:p>
      <w:pPr>
        <w:numPr>
          <w:ilvl w:val="0"/>
          <w:numId w:val="15"/>
        </w:numPr>
        <w:suppressAutoHyphens w:val="0"/>
        <w:spacing w:before="240" w:after="60"/>
        <w:contextualSpacing/>
        <w:jc w:val="both"/>
        <w:rPr>
          <w:rFonts w:ascii="Arial" w:hAnsi="Arial" w:cs="Arial"/>
          <w:sz w:val="22"/>
          <w:szCs w:val="22"/>
        </w:rPr>
      </w:pPr>
      <w:r>
        <w:rPr>
          <w:rFonts w:ascii="Arial" w:hAnsi="Arial" w:cs="Arial"/>
          <w:sz w:val="22"/>
          <w:szCs w:val="22"/>
        </w:rPr>
        <w:t>la nature de la créance de l’État ;</w:t>
      </w:r>
    </w:p>
    <w:p>
      <w:pPr>
        <w:numPr>
          <w:ilvl w:val="0"/>
          <w:numId w:val="15"/>
        </w:numPr>
        <w:suppressAutoHyphens w:val="0"/>
        <w:spacing w:before="240" w:after="160"/>
        <w:contextualSpacing/>
        <w:jc w:val="both"/>
        <w:rPr>
          <w:rFonts w:ascii="Arial" w:hAnsi="Arial" w:cs="Arial"/>
          <w:sz w:val="22"/>
          <w:szCs w:val="22"/>
        </w:rPr>
      </w:pPr>
      <w:r>
        <w:rPr>
          <w:rFonts w:ascii="Arial" w:hAnsi="Arial" w:cs="Arial"/>
          <w:sz w:val="22"/>
          <w:szCs w:val="22"/>
        </w:rPr>
        <w:t>le montant de cette créance ainsi que le détail de son calcul ;</w:t>
      </w:r>
    </w:p>
    <w:p>
      <w:pPr>
        <w:numPr>
          <w:ilvl w:val="0"/>
          <w:numId w:val="15"/>
        </w:numPr>
        <w:suppressAutoHyphens w:val="0"/>
        <w:spacing w:before="240" w:after="160"/>
        <w:contextualSpacing/>
        <w:jc w:val="both"/>
        <w:rPr>
          <w:rFonts w:ascii="Arial" w:hAnsi="Arial" w:cs="Arial"/>
          <w:sz w:val="22"/>
          <w:szCs w:val="22"/>
        </w:rPr>
      </w:pPr>
      <w:r>
        <w:rPr>
          <w:rFonts w:ascii="Arial" w:hAnsi="Arial" w:cs="Arial"/>
          <w:sz w:val="22"/>
          <w:szCs w:val="22"/>
        </w:rPr>
        <w:t>les motifs justifiant le reversement ;</w:t>
      </w:r>
    </w:p>
    <w:p>
      <w:pPr>
        <w:numPr>
          <w:ilvl w:val="0"/>
          <w:numId w:val="15"/>
        </w:numPr>
        <w:suppressAutoHyphens w:val="0"/>
        <w:spacing w:before="240" w:after="160"/>
        <w:contextualSpacing/>
        <w:jc w:val="both"/>
        <w:rPr>
          <w:rFonts w:ascii="Arial" w:hAnsi="Arial" w:cs="Arial"/>
          <w:sz w:val="22"/>
          <w:szCs w:val="22"/>
        </w:rPr>
      </w:pPr>
      <w:r>
        <w:rPr>
          <w:rFonts w:ascii="Arial" w:hAnsi="Arial" w:cs="Arial"/>
          <w:sz w:val="22"/>
          <w:szCs w:val="22"/>
        </w:rPr>
        <w:t>l’envoi prochain par le comptable du titre de perception correspondant ;</w:t>
      </w:r>
    </w:p>
    <w:p>
      <w:pPr>
        <w:numPr>
          <w:ilvl w:val="0"/>
          <w:numId w:val="15"/>
        </w:numPr>
        <w:suppressAutoHyphens w:val="0"/>
        <w:spacing w:before="240" w:after="160"/>
        <w:contextualSpacing/>
        <w:jc w:val="both"/>
      </w:pPr>
      <w:r>
        <w:rPr>
          <w:rFonts w:ascii="Arial" w:hAnsi="Arial" w:cs="Arial"/>
          <w:sz w:val="22"/>
          <w:szCs w:val="22"/>
        </w:rPr>
        <w:t>les modalités de remboursement du trop-perçu, c’est-à-dire le paiement au comptable du montant du titre de perception ;</w:t>
      </w:r>
    </w:p>
    <w:p>
      <w:pPr>
        <w:suppressAutoHyphens w:val="0"/>
        <w:spacing w:before="240" w:after="160"/>
        <w:contextualSpacing/>
        <w:jc w:val="both"/>
      </w:pPr>
      <w:hyperlink r:id="rId14" w:tgtFrame="_blank"/>
    </w:p>
    <w:p>
      <w:pPr>
        <w:jc w:val="both"/>
        <w:rPr>
          <w:rFonts w:ascii="Arial" w:hAnsi="Arial" w:cs="Arial"/>
          <w:sz w:val="22"/>
          <w:szCs w:val="22"/>
        </w:rPr>
      </w:pPr>
      <w:r>
        <w:rPr>
          <w:rFonts w:ascii="Arial" w:hAnsi="Arial" w:cs="Arial"/>
          <w:sz w:val="22"/>
          <w:szCs w:val="22"/>
        </w:rPr>
        <w:t>Pour les cas simples, il est conseillé d’informer l’agent par courrier simple ou par mail avec accusé de réception. Pour les cas complexes ou comportant un risque de contentieux, un courrier en recommandé avec accusé de réception (LRAR) est nécessaire.</w:t>
      </w:r>
    </w:p>
    <w:p>
      <w:pPr>
        <w:jc w:val="both"/>
        <w:rPr>
          <w:rFonts w:ascii="Arial" w:hAnsi="Arial" w:cs="Arial"/>
          <w:sz w:val="22"/>
          <w:szCs w:val="22"/>
        </w:rPr>
      </w:pPr>
    </w:p>
    <w:p>
      <w:pPr>
        <w:spacing w:before="240" w:after="240"/>
        <w:jc w:val="both"/>
      </w:pPr>
      <w:r>
        <w:rPr>
          <w:rFonts w:ascii="Arial" w:hAnsi="Arial" w:cs="Arial"/>
          <w:sz w:val="22"/>
          <w:szCs w:val="22"/>
        </w:rPr>
        <w:t>Pour ces cas complexes ou à risque, cette notification par LRAR est importante car elle permet à l’administration, en cas de contentieux, d’apporter la preuve que l’agent a bien été informé de son trop-perçu et donc que le</w:t>
      </w:r>
      <w:r>
        <w:rPr>
          <w:rFonts w:ascii="Arial" w:hAnsi="Arial" w:cs="Arial"/>
          <w:b/>
          <w:sz w:val="22"/>
          <w:szCs w:val="22"/>
        </w:rPr>
        <w:t xml:space="preserve"> délai de prescription de l’indu a bien été interrompu </w:t>
      </w:r>
      <w:r>
        <w:rPr>
          <w:rFonts w:ascii="Arial" w:hAnsi="Arial" w:cs="Arial"/>
          <w:sz w:val="22"/>
          <w:szCs w:val="22"/>
        </w:rPr>
        <w:t>(</w:t>
      </w:r>
      <w:r>
        <w:rPr>
          <w:rFonts w:ascii="Arial" w:hAnsi="Arial" w:cs="Arial"/>
          <w:i/>
          <w:sz w:val="22"/>
          <w:szCs w:val="22"/>
        </w:rPr>
        <w:t>cf</w:t>
      </w:r>
      <w:r>
        <w:rPr>
          <w:rFonts w:ascii="Arial" w:hAnsi="Arial" w:cs="Arial"/>
          <w:sz w:val="22"/>
          <w:szCs w:val="22"/>
        </w:rPr>
        <w:t>. annexe 5 : fiche relative à la prescription biennale des indus). En l’absence de LRAR, l’accusé de réception du courriel, une réponse (par courrier ou courriel) de l’agent au courrier ou courriel adressé par le service gestionnaire peuvent constituer une preuve.</w:t>
      </w:r>
    </w:p>
    <w:p>
      <w:pPr>
        <w:spacing w:before="240" w:after="240"/>
        <w:jc w:val="both"/>
        <w:rPr>
          <w:rFonts w:ascii="Arial" w:hAnsi="Arial" w:cs="Arial"/>
          <w:sz w:val="22"/>
          <w:szCs w:val="22"/>
        </w:rPr>
      </w:pPr>
    </w:p>
    <w:p>
      <w:pPr>
        <w:pStyle w:val="Titre2"/>
        <w:numPr>
          <w:ilvl w:val="1"/>
          <w:numId w:val="24"/>
        </w:numPr>
      </w:pPr>
      <w:bookmarkStart w:id="23" w:name="_Toc92099150"/>
      <w:bookmarkStart w:id="24" w:name="_Toc92183224"/>
      <w:bookmarkStart w:id="25" w:name="_Toc137471040"/>
      <w:r>
        <w:rPr>
          <w:rStyle w:val="Titre2Car"/>
          <w:rFonts w:cs="Arial"/>
          <w:b w:val="0"/>
          <w:bCs w:val="0"/>
          <w:kern w:val="0"/>
          <w:sz w:val="22"/>
          <w:szCs w:val="22"/>
          <w:lang w:eastAsia="fr-FR"/>
        </w:rPr>
        <w:t>Constituer un dossier d’instruction afin de confirmer la créance auprès du Centre de service partagés (CSP</w:t>
      </w:r>
      <w:bookmarkEnd w:id="23"/>
      <w:bookmarkEnd w:id="24"/>
      <w:r>
        <w:rPr>
          <w:rStyle w:val="Titre2Car"/>
          <w:rFonts w:cs="Arial"/>
          <w:b w:val="0"/>
          <w:bCs w:val="0"/>
          <w:kern w:val="0"/>
          <w:sz w:val="22"/>
          <w:szCs w:val="22"/>
          <w:lang w:eastAsia="fr-FR"/>
        </w:rPr>
        <w:t>)</w:t>
      </w:r>
      <w:bookmarkEnd w:id="25"/>
    </w:p>
    <w:p/>
    <w:p/>
    <w:p>
      <w:pPr>
        <w:rPr>
          <w:rFonts w:ascii="Arial" w:hAnsi="Arial" w:cs="Arial"/>
          <w:b/>
          <w:sz w:val="22"/>
          <w:szCs w:val="22"/>
        </w:rPr>
      </w:pPr>
      <w:r>
        <w:rPr>
          <w:rFonts w:ascii="Arial" w:hAnsi="Arial" w:cs="Arial"/>
          <w:b/>
          <w:sz w:val="22"/>
          <w:szCs w:val="22"/>
        </w:rPr>
        <w:t xml:space="preserve">Acteurs : </w:t>
      </w:r>
    </w:p>
    <w:p>
      <w:pPr>
        <w:numPr>
          <w:ilvl w:val="0"/>
          <w:numId w:val="3"/>
        </w:numPr>
        <w:suppressAutoHyphens w:val="0"/>
        <w:spacing w:before="240" w:line="276" w:lineRule="auto"/>
        <w:contextualSpacing/>
        <w:jc w:val="both"/>
        <w:rPr>
          <w:rFonts w:ascii="Arial" w:hAnsi="Arial" w:cs="Arial"/>
          <w:sz w:val="22"/>
          <w:szCs w:val="22"/>
        </w:rPr>
      </w:pPr>
      <w:r>
        <w:rPr>
          <w:rFonts w:ascii="Arial" w:hAnsi="Arial" w:cs="Arial"/>
          <w:sz w:val="22"/>
          <w:szCs w:val="22"/>
        </w:rPr>
        <w:t>Bureau de gestion / PESE (gestionnaire de paie) ou Bureau chargé du contrôle interne / contrôle paye</w:t>
      </w:r>
    </w:p>
    <w:p>
      <w:pPr>
        <w:suppressAutoHyphens w:val="0"/>
        <w:spacing w:before="24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Objectifs :</w:t>
      </w:r>
    </w:p>
    <w:p>
      <w:pPr>
        <w:rPr>
          <w:rFonts w:ascii="Arial" w:hAnsi="Arial" w:cs="Arial"/>
          <w:b/>
          <w:sz w:val="22"/>
          <w:szCs w:val="22"/>
        </w:rPr>
      </w:pPr>
      <w:r>
        <w:rPr>
          <w:rFonts w:ascii="Arial" w:hAnsi="Arial" w:cs="Arial"/>
          <w:b/>
          <w:sz w:val="22"/>
          <w:szCs w:val="22"/>
        </w:rPr>
        <w:t xml:space="preserve"> </w:t>
      </w:r>
    </w:p>
    <w:p>
      <w:pPr>
        <w:numPr>
          <w:ilvl w:val="0"/>
          <w:numId w:val="4"/>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Consolider et/ou sécuriser le circuit d’information entre le service RH et le CSP afin que ce dernier puisse renseigner, compléter et traiter les TAV chaque mois dans l’outil CHORUS.</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Moyens :</w:t>
      </w:r>
    </w:p>
    <w:p>
      <w:pPr>
        <w:jc w:val="both"/>
        <w:rPr>
          <w:rFonts w:ascii="Arial" w:hAnsi="Arial" w:cs="Arial"/>
          <w:sz w:val="22"/>
          <w:szCs w:val="22"/>
        </w:rPr>
      </w:pP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Tableau de suivi des TAV </w:t>
      </w: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Brouillons de TAV </w:t>
      </w: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Fichier PKO </w:t>
      </w: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Fichier QTV </w:t>
      </w: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Bulletin(s) de rémunération où figure(nt) l’indu et bulletin (s) de rémunération antérieur(s) correspondant à la rémunération « type » de l’agent</w:t>
      </w:r>
    </w:p>
    <w:p>
      <w:pPr>
        <w:numPr>
          <w:ilvl w:val="0"/>
          <w:numId w:val="33"/>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Acte et décision ou état liquidatif ou tout courrier préalable notifié à l’agent justifiant la demande de reversement (exemple : arrêté de détachement, décision mettant fin aux fonctions d’un agent) </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sz w:val="22"/>
          <w:szCs w:val="22"/>
        </w:rPr>
      </w:pPr>
      <w:r>
        <w:rPr>
          <w:rFonts w:ascii="Arial" w:hAnsi="Arial" w:cs="Arial"/>
          <w:sz w:val="22"/>
          <w:szCs w:val="22"/>
        </w:rPr>
        <w:t xml:space="preserve">Après avoir vérifié le montant à recouvrer et le respect de la prescription extinctive applicable aux indus et après avoir informé l’agent, il est recommandé de constituer un dossier d’instruction composé de la ou des décision(s) génératrice(s) du ou des trop-perçu(s) (bulletin </w:t>
      </w:r>
      <w:r>
        <w:rPr>
          <w:rFonts w:ascii="Arial" w:hAnsi="Arial" w:cs="Arial"/>
          <w:sz w:val="22"/>
          <w:szCs w:val="22"/>
        </w:rPr>
        <w:lastRenderedPageBreak/>
        <w:t>de salaire, état PKO, état QTV). Une fois établi, le service gestionnaire doit l’adresser au CSP afin qu’il puisse valider le TAV correspondant dans les meilleurs délais.</w:t>
      </w:r>
    </w:p>
    <w:p>
      <w:pPr>
        <w:jc w:val="both"/>
        <w:rPr>
          <w:rFonts w:ascii="Arial" w:hAnsi="Arial" w:cs="Arial"/>
          <w:sz w:val="22"/>
          <w:szCs w:val="22"/>
        </w:rPr>
      </w:pPr>
    </w:p>
    <w:p>
      <w:pPr>
        <w:spacing w:before="240" w:after="160" w:line="276" w:lineRule="auto"/>
        <w:jc w:val="both"/>
        <w:rPr>
          <w:rFonts w:ascii="Arial" w:hAnsi="Arial" w:cs="Arial"/>
          <w:sz w:val="22"/>
          <w:szCs w:val="22"/>
        </w:rPr>
      </w:pPr>
      <w:r>
        <w:rPr>
          <w:rFonts w:ascii="Arial" w:hAnsi="Arial" w:cs="Arial"/>
          <w:sz w:val="22"/>
          <w:szCs w:val="22"/>
        </w:rPr>
        <w:t>Si l’administration constate une erreur ou que l’agent n’est pas du tout redevable de la somme, elle est fondée à demander la modification ou la suppression du TAV. Dans ce cas, les bureaux de gestion doivent fournir les justificatifs nécessaires au CSP.</w:t>
      </w:r>
    </w:p>
    <w:p>
      <w:pPr>
        <w:spacing w:before="240" w:after="160" w:line="276" w:lineRule="auto"/>
        <w:jc w:val="both"/>
        <w:rPr>
          <w:rFonts w:ascii="Arial" w:hAnsi="Arial" w:cs="Arial"/>
          <w:sz w:val="22"/>
          <w:szCs w:val="22"/>
        </w:rPr>
      </w:pPr>
    </w:p>
    <w:p>
      <w:pPr>
        <w:jc w:val="both"/>
      </w:pPr>
      <w:r>
        <w:rPr>
          <w:rFonts w:ascii="Arial" w:hAnsi="Arial" w:cs="Arial"/>
          <w:b/>
          <w:sz w:val="22"/>
          <w:szCs w:val="22"/>
        </w:rPr>
        <w:t>Le retraitement manuel d’un TAV (demande d’annulation ou de modification) </w:t>
      </w:r>
      <w:r>
        <w:rPr>
          <w:rFonts w:ascii="Arial" w:hAnsi="Arial" w:cs="Arial"/>
          <w:sz w:val="22"/>
          <w:szCs w:val="22"/>
        </w:rPr>
        <w:t>est possible dans les cas suivants</w:t>
      </w:r>
      <w:r>
        <w:rPr>
          <w:rFonts w:ascii="Arial" w:hAnsi="Arial" w:cs="Arial"/>
          <w:b/>
          <w:sz w:val="22"/>
          <w:szCs w:val="22"/>
        </w:rPr>
        <w:t xml:space="preserve"> : </w:t>
      </w:r>
    </w:p>
    <w:p>
      <w:pPr>
        <w:numPr>
          <w:ilvl w:val="0"/>
          <w:numId w:val="1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la créance est prescrite ou n’existe pas ;</w:t>
      </w:r>
    </w:p>
    <w:p>
      <w:pPr>
        <w:numPr>
          <w:ilvl w:val="0"/>
          <w:numId w:val="1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 xml:space="preserve">le débiteur n’est pas exact ; </w:t>
      </w:r>
    </w:p>
    <w:p>
      <w:pPr>
        <w:numPr>
          <w:ilvl w:val="0"/>
          <w:numId w:val="1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le montant ou le libellé du titre est incorrect.</w:t>
      </w:r>
    </w:p>
    <w:p>
      <w:pPr>
        <w:suppressAutoHyphens w:val="0"/>
        <w:spacing w:before="240" w:after="160" w:line="276" w:lineRule="auto"/>
        <w:ind w:left="720"/>
        <w:contextualSpacing/>
        <w:jc w:val="both"/>
        <w:rPr>
          <w:rFonts w:ascii="Arial" w:hAnsi="Arial" w:cs="Arial"/>
          <w:sz w:val="22"/>
          <w:szCs w:val="22"/>
        </w:rPr>
      </w:pPr>
    </w:p>
    <w:p>
      <w:pPr>
        <w:jc w:val="both"/>
      </w:pPr>
      <w:r>
        <w:rPr>
          <w:rFonts w:ascii="Arial" w:hAnsi="Arial" w:cs="Arial"/>
          <w:sz w:val="22"/>
          <w:szCs w:val="22"/>
        </w:rPr>
        <w:t xml:space="preserve">Le service gestionnaire transmet une demande motivée de retraitement manuel accompagnée des justificatifs correspondants. Cette demande se fait généralement par fiche navette </w:t>
      </w:r>
      <w:r>
        <w:rPr>
          <w:rFonts w:ascii="Arial" w:hAnsi="Arial" w:cs="Arial"/>
          <w:i/>
          <w:sz w:val="22"/>
          <w:szCs w:val="22"/>
        </w:rPr>
        <w:t>(cf.</w:t>
      </w:r>
      <w:r>
        <w:rPr>
          <w:rFonts w:ascii="Arial" w:hAnsi="Arial" w:cs="Arial"/>
          <w:sz w:val="22"/>
          <w:szCs w:val="22"/>
        </w:rPr>
        <w:t xml:space="preserve"> annexe 6).</w:t>
      </w:r>
    </w:p>
    <w:p>
      <w:pPr>
        <w:jc w:val="both"/>
        <w:rPr>
          <w:rFonts w:ascii="Arial" w:hAnsi="Arial" w:cs="Arial"/>
          <w:sz w:val="22"/>
          <w:szCs w:val="22"/>
        </w:rPr>
      </w:pPr>
    </w:p>
    <w:p>
      <w:pPr>
        <w:jc w:val="both"/>
      </w:pPr>
    </w:p>
    <w:p>
      <w:pPr>
        <w:jc w:val="both"/>
        <w:rPr>
          <w:rFonts w:ascii="Arial" w:hAnsi="Arial" w:cs="Arial"/>
          <w:sz w:val="22"/>
          <w:szCs w:val="22"/>
        </w:rPr>
      </w:pPr>
    </w:p>
    <w:p>
      <w:pPr>
        <w:jc w:val="both"/>
      </w:pPr>
      <w:r>
        <w:rPr>
          <w:rFonts w:ascii="Arial" w:hAnsi="Arial" w:cs="Arial"/>
          <w:b/>
          <w:sz w:val="22"/>
          <w:szCs w:val="22"/>
        </w:rPr>
        <w:t>En cas de décès de l’agent débiteur d’un indu</w:t>
      </w:r>
      <w:r>
        <w:rPr>
          <w:rFonts w:ascii="Arial" w:hAnsi="Arial" w:cs="Arial"/>
          <w:sz w:val="22"/>
          <w:szCs w:val="22"/>
        </w:rPr>
        <w:t>, le CSP doit valider le titre au nom du défunt</w:t>
      </w:r>
      <w:r>
        <w:rPr>
          <w:rStyle w:val="Ancredenotedebasdepage"/>
          <w:rFonts w:ascii="Arial" w:hAnsi="Arial" w:cs="Arial"/>
          <w:sz w:val="22"/>
          <w:szCs w:val="22"/>
        </w:rPr>
        <w:footnoteReference w:id="8"/>
      </w:r>
      <w:r>
        <w:rPr>
          <w:rFonts w:ascii="Arial" w:hAnsi="Arial" w:cs="Arial"/>
          <w:sz w:val="22"/>
          <w:szCs w:val="22"/>
        </w:rPr>
        <w:t>, et le gestionnaire informer le comptable d’une succession éventuelle. Le comptable notifie alors la dette au notaire ou, en l’absence de notaire, recherche les héritiers du défunt.</w:t>
      </w:r>
    </w:p>
    <w:p>
      <w:pPr>
        <w:jc w:val="both"/>
        <w:rPr>
          <w:rFonts w:ascii="Arial" w:hAnsi="Arial" w:cs="Arial"/>
          <w:sz w:val="22"/>
          <w:szCs w:val="22"/>
        </w:rPr>
      </w:pPr>
    </w:p>
    <w:p>
      <w:pPr>
        <w:jc w:val="both"/>
        <w:rPr>
          <w:rFonts w:ascii="Arial" w:hAnsi="Arial" w:cs="Arial"/>
          <w:sz w:val="22"/>
          <w:szCs w:val="22"/>
        </w:rPr>
      </w:pPr>
    </w:p>
    <w:p>
      <w:pPr>
        <w:rPr>
          <w:rFonts w:ascii="Arial" w:hAnsi="Arial" w:cs="Arial"/>
          <w:sz w:val="22"/>
          <w:szCs w:val="22"/>
        </w:rPr>
      </w:pPr>
    </w:p>
    <w:p>
      <w:pPr>
        <w:pBdr>
          <w:top w:val="single" w:sz="2" w:space="1" w:color="000000"/>
          <w:left w:val="single" w:sz="2" w:space="1" w:color="000000"/>
          <w:bottom w:val="single" w:sz="2" w:space="1" w:color="000000"/>
          <w:right w:val="single" w:sz="2" w:space="1" w:color="000000"/>
        </w:pBdr>
      </w:pPr>
      <w:r>
        <w:rPr>
          <w:rFonts w:ascii="Arial" w:hAnsi="Arial" w:cs="Arial"/>
          <w:b/>
          <w:sz w:val="22"/>
          <w:szCs w:val="22"/>
        </w:rPr>
        <w:t>Focus sur le rachat d’années d’études :</w:t>
      </w:r>
      <w:r>
        <w:rPr>
          <w:rFonts w:ascii="Arial" w:hAnsi="Arial" w:cs="Arial"/>
          <w:sz w:val="22"/>
          <w:szCs w:val="22"/>
        </w:rPr>
        <w:t xml:space="preserve"> il convient :</w:t>
      </w:r>
    </w:p>
    <w:p>
      <w:pPr>
        <w:pBdr>
          <w:top w:val="single" w:sz="2" w:space="1" w:color="000000"/>
          <w:left w:val="single" w:sz="2" w:space="1" w:color="000000"/>
          <w:bottom w:val="single" w:sz="2" w:space="1" w:color="000000"/>
          <w:right w:val="single" w:sz="2" w:space="1" w:color="000000"/>
        </w:pBdr>
        <w:suppressAutoHyphens w:val="0"/>
        <w:spacing w:before="240" w:after="160" w:line="276" w:lineRule="auto"/>
        <w:contextualSpacing/>
        <w:rPr>
          <w:rFonts w:ascii="Arial" w:hAnsi="Arial" w:cs="Arial"/>
          <w:sz w:val="22"/>
          <w:szCs w:val="22"/>
        </w:rPr>
      </w:pPr>
      <w:r>
        <w:rPr>
          <w:rFonts w:ascii="Arial" w:hAnsi="Arial" w:cs="Arial"/>
          <w:sz w:val="22"/>
          <w:szCs w:val="22"/>
        </w:rPr>
        <w:t>- d’informer l’agent par courrier qu’il recevra un titre de perception pour la totalité de la dette par le service Recette Non Fiscale (RNF) assignataire ;</w:t>
      </w:r>
    </w:p>
    <w:p>
      <w:pPr>
        <w:pBdr>
          <w:top w:val="single" w:sz="2" w:space="1" w:color="000000"/>
          <w:left w:val="single" w:sz="2" w:space="1" w:color="000000"/>
          <w:bottom w:val="single" w:sz="2" w:space="1" w:color="000000"/>
          <w:right w:val="single" w:sz="2" w:space="1" w:color="000000"/>
        </w:pBdr>
        <w:suppressAutoHyphens w:val="0"/>
        <w:spacing w:before="240" w:after="160" w:line="276" w:lineRule="auto"/>
        <w:contextualSpacing/>
      </w:pPr>
      <w:r>
        <w:rPr>
          <w:rFonts w:ascii="Arial" w:hAnsi="Arial" w:cs="Arial"/>
          <w:sz w:val="22"/>
          <w:szCs w:val="22"/>
        </w:rPr>
        <w:t>- et de lui préciser que seul le premier trimestre de rachat d’années d’études devra être payé directement au comptable, les autres trimestres étant précomptés sur sa paye</w:t>
      </w:r>
      <w:r>
        <w:rPr>
          <w:rStyle w:val="Ancredenotedebasdepage"/>
          <w:rFonts w:ascii="Arial" w:hAnsi="Arial" w:cs="Arial"/>
          <w:sz w:val="22"/>
          <w:szCs w:val="22"/>
        </w:rPr>
        <w:footnoteReference w:id="9"/>
      </w:r>
      <w:r>
        <w:rPr>
          <w:rFonts w:ascii="Arial" w:hAnsi="Arial" w:cs="Arial"/>
          <w:sz w:val="22"/>
          <w:szCs w:val="22"/>
        </w:rPr>
        <w:t>.</w:t>
      </w:r>
    </w:p>
    <w:p>
      <w:pPr>
        <w:rPr>
          <w:rStyle w:val="Titre2Car"/>
          <w:rFonts w:cs="Arial"/>
        </w:rPr>
      </w:pPr>
      <w:bookmarkStart w:id="26" w:name="_Toc92099151"/>
    </w:p>
    <w:p>
      <w:pPr>
        <w:rPr>
          <w:rStyle w:val="Titre2Car"/>
          <w:rFonts w:cs="Arial"/>
          <w:sz w:val="22"/>
          <w:szCs w:val="22"/>
        </w:rPr>
      </w:pPr>
    </w:p>
    <w:p>
      <w:pPr>
        <w:rPr>
          <w:rStyle w:val="Titre2Car"/>
          <w:rFonts w:cs="Arial"/>
          <w:sz w:val="22"/>
          <w:szCs w:val="22"/>
        </w:rPr>
      </w:pPr>
    </w:p>
    <w:p>
      <w:pPr>
        <w:rPr>
          <w:rStyle w:val="Titre2Car"/>
          <w:rFonts w:cs="Arial"/>
          <w:sz w:val="22"/>
          <w:szCs w:val="22"/>
        </w:rPr>
      </w:pPr>
    </w:p>
    <w:p>
      <w:pPr>
        <w:rPr>
          <w:rStyle w:val="Titre2Car"/>
          <w:rFonts w:cs="Arial"/>
          <w:sz w:val="22"/>
          <w:szCs w:val="22"/>
        </w:rPr>
      </w:pPr>
    </w:p>
    <w:p>
      <w:pPr>
        <w:rPr>
          <w:rStyle w:val="Titre2Car"/>
          <w:rFonts w:cs="Arial"/>
          <w:sz w:val="22"/>
          <w:szCs w:val="22"/>
        </w:rPr>
      </w:pPr>
    </w:p>
    <w:p>
      <w:pPr>
        <w:rPr>
          <w:rStyle w:val="Titre2Car"/>
          <w:rFonts w:cs="Arial"/>
          <w:sz w:val="22"/>
          <w:szCs w:val="22"/>
        </w:rPr>
      </w:pPr>
    </w:p>
    <w:p>
      <w:pPr>
        <w:rPr>
          <w:rStyle w:val="Titre2Car"/>
          <w:rFonts w:cs="Arial"/>
          <w:sz w:val="22"/>
          <w:szCs w:val="22"/>
        </w:rPr>
      </w:pPr>
    </w:p>
    <w:p>
      <w:pPr>
        <w:pStyle w:val="Titre2"/>
        <w:numPr>
          <w:ilvl w:val="1"/>
          <w:numId w:val="24"/>
        </w:numPr>
      </w:pPr>
      <w:bookmarkStart w:id="27" w:name="_Toc92183225"/>
      <w:bookmarkStart w:id="28" w:name="_Toc137471041"/>
      <w:r>
        <w:rPr>
          <w:rStyle w:val="Titre2Car"/>
          <w:rFonts w:cs="Arial"/>
          <w:b w:val="0"/>
          <w:bCs w:val="0"/>
          <w:kern w:val="0"/>
          <w:sz w:val="22"/>
          <w:szCs w:val="22"/>
          <w:lang w:eastAsia="fr-FR"/>
        </w:rPr>
        <w:lastRenderedPageBreak/>
        <w:t>Validation, modif</w:t>
      </w:r>
      <w:bookmarkEnd w:id="27"/>
      <w:r>
        <w:rPr>
          <w:rStyle w:val="Titre2Car"/>
          <w:rFonts w:cs="Arial"/>
          <w:b w:val="0"/>
          <w:bCs w:val="0"/>
          <w:kern w:val="0"/>
          <w:sz w:val="22"/>
          <w:szCs w:val="22"/>
          <w:lang w:eastAsia="fr-FR"/>
        </w:rPr>
        <w:t>ication ou annulation d’</w:t>
      </w:r>
      <w:bookmarkEnd w:id="26"/>
      <w:r>
        <w:rPr>
          <w:rStyle w:val="Titre2Car"/>
          <w:rFonts w:cs="Arial"/>
          <w:b w:val="0"/>
          <w:bCs w:val="0"/>
          <w:kern w:val="0"/>
          <w:sz w:val="22"/>
          <w:szCs w:val="22"/>
          <w:lang w:eastAsia="fr-FR"/>
        </w:rPr>
        <w:t>un TAV</w:t>
      </w:r>
      <w:bookmarkEnd w:id="28"/>
    </w:p>
    <w:p/>
    <w:p>
      <w:pPr>
        <w:rPr>
          <w:rFonts w:ascii="Arial" w:hAnsi="Arial" w:cs="Arial"/>
          <w:b/>
          <w:sz w:val="22"/>
          <w:szCs w:val="22"/>
        </w:rPr>
      </w:pPr>
      <w:r>
        <w:rPr>
          <w:rFonts w:ascii="Arial" w:hAnsi="Arial" w:cs="Arial"/>
          <w:b/>
          <w:sz w:val="22"/>
          <w:szCs w:val="22"/>
        </w:rPr>
        <w:t xml:space="preserve">Acteur : </w:t>
      </w:r>
    </w:p>
    <w:p>
      <w:pPr>
        <w:rPr>
          <w:rFonts w:ascii="Arial" w:hAnsi="Arial" w:cs="Arial"/>
          <w:sz w:val="22"/>
          <w:szCs w:val="22"/>
        </w:rPr>
      </w:pPr>
    </w:p>
    <w:p>
      <w:pPr>
        <w:numPr>
          <w:ilvl w:val="0"/>
          <w:numId w:val="5"/>
        </w:numPr>
        <w:suppressAutoHyphens w:val="0"/>
        <w:spacing w:before="240" w:after="160" w:line="276" w:lineRule="auto"/>
        <w:contextualSpacing/>
        <w:rPr>
          <w:rFonts w:ascii="Arial" w:hAnsi="Arial" w:cs="Arial"/>
          <w:sz w:val="22"/>
          <w:szCs w:val="22"/>
        </w:rPr>
      </w:pPr>
      <w:r>
        <w:rPr>
          <w:rFonts w:ascii="Arial" w:hAnsi="Arial" w:cs="Arial"/>
          <w:sz w:val="22"/>
          <w:szCs w:val="22"/>
        </w:rPr>
        <w:t>CSP</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Objectifs : </w:t>
      </w:r>
    </w:p>
    <w:p>
      <w:pPr>
        <w:rPr>
          <w:rFonts w:ascii="Arial" w:hAnsi="Arial" w:cs="Arial"/>
          <w:sz w:val="22"/>
          <w:szCs w:val="22"/>
        </w:rPr>
      </w:pPr>
    </w:p>
    <w:p>
      <w:pPr>
        <w:numPr>
          <w:ilvl w:val="0"/>
          <w:numId w:val="6"/>
        </w:numPr>
        <w:suppressAutoHyphens w:val="0"/>
        <w:spacing w:before="240" w:after="160" w:line="276" w:lineRule="auto"/>
        <w:contextualSpacing/>
      </w:pPr>
      <w:r>
        <w:rPr>
          <w:rFonts w:ascii="Arial" w:hAnsi="Arial" w:cs="Arial"/>
          <w:sz w:val="22"/>
          <w:szCs w:val="22"/>
        </w:rPr>
        <w:t>Contrôler les informations transmises par le service gestionnaire RH et valider leTAV</w:t>
      </w:r>
      <w:r>
        <w:rPr>
          <w:rFonts w:ascii="Arial" w:hAnsi="Arial" w:cs="Arial"/>
          <w:b/>
          <w:sz w:val="22"/>
          <w:szCs w:val="22"/>
        </w:rPr>
        <w:t xml:space="preserve"> </w:t>
      </w:r>
      <w:r>
        <w:rPr>
          <w:rFonts w:ascii="Arial" w:hAnsi="Arial" w:cs="Arial"/>
          <w:sz w:val="22"/>
          <w:szCs w:val="22"/>
        </w:rPr>
        <w:t>pour les transformer en titres de perception opposables juridiquement</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Moyens :</w:t>
      </w:r>
    </w:p>
    <w:p>
      <w:pPr>
        <w:rPr>
          <w:rFonts w:ascii="Arial" w:hAnsi="Arial" w:cs="Arial"/>
          <w:sz w:val="22"/>
          <w:szCs w:val="22"/>
        </w:rPr>
      </w:pPr>
    </w:p>
    <w:p>
      <w:pPr>
        <w:numPr>
          <w:ilvl w:val="0"/>
          <w:numId w:val="34"/>
        </w:numPr>
        <w:suppressAutoHyphens w:val="0"/>
        <w:spacing w:before="240" w:after="160" w:line="276" w:lineRule="auto"/>
        <w:contextualSpacing/>
        <w:rPr>
          <w:rFonts w:ascii="Arial" w:hAnsi="Arial" w:cs="Arial"/>
          <w:sz w:val="22"/>
          <w:szCs w:val="22"/>
        </w:rPr>
      </w:pPr>
      <w:r>
        <w:rPr>
          <w:rFonts w:ascii="Arial" w:hAnsi="Arial" w:cs="Arial"/>
          <w:sz w:val="22"/>
          <w:szCs w:val="22"/>
        </w:rPr>
        <w:t>Tableau de suivi partagé entre le service RH et le CSP (recommandé) </w:t>
      </w:r>
    </w:p>
    <w:p>
      <w:pPr>
        <w:numPr>
          <w:ilvl w:val="0"/>
          <w:numId w:val="34"/>
        </w:numPr>
        <w:suppressAutoHyphens w:val="0"/>
        <w:spacing w:before="240" w:after="160" w:line="276" w:lineRule="auto"/>
        <w:contextualSpacing/>
        <w:rPr>
          <w:rFonts w:ascii="Arial" w:hAnsi="Arial" w:cs="Arial"/>
          <w:sz w:val="22"/>
          <w:szCs w:val="22"/>
        </w:rPr>
      </w:pPr>
      <w:r>
        <w:rPr>
          <w:rFonts w:ascii="Arial" w:hAnsi="Arial" w:cs="Arial"/>
          <w:sz w:val="22"/>
          <w:szCs w:val="22"/>
        </w:rPr>
        <w:t>Fichier PKO ou QTV </w:t>
      </w:r>
    </w:p>
    <w:p>
      <w:pPr>
        <w:numPr>
          <w:ilvl w:val="0"/>
          <w:numId w:val="34"/>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Pour les demandes de modifications ou de suppressions : ensemble des pièces justificatives à fournir</w:t>
      </w:r>
    </w:p>
    <w:p>
      <w:pPr>
        <w:suppressAutoHyphens w:val="0"/>
        <w:spacing w:before="240" w:after="160" w:line="276" w:lineRule="auto"/>
        <w:ind w:left="720"/>
        <w:contextualSpacing/>
        <w:jc w:val="both"/>
        <w:rPr>
          <w:rFonts w:ascii="Arial" w:hAnsi="Arial" w:cs="Arial"/>
          <w:sz w:val="22"/>
          <w:szCs w:val="22"/>
        </w:rPr>
      </w:pPr>
    </w:p>
    <w:p>
      <w:pPr>
        <w:tabs>
          <w:tab w:val="left" w:pos="191"/>
        </w:tabs>
        <w:spacing w:before="240" w:after="60" w:line="276" w:lineRule="auto"/>
        <w:jc w:val="both"/>
        <w:rPr>
          <w:rFonts w:ascii="Arial" w:hAnsi="Arial" w:cs="Arial"/>
          <w:sz w:val="22"/>
          <w:szCs w:val="22"/>
        </w:rPr>
      </w:pPr>
      <w:r>
        <w:rPr>
          <w:rFonts w:ascii="Arial" w:hAnsi="Arial" w:cs="Arial"/>
          <w:sz w:val="22"/>
          <w:szCs w:val="22"/>
        </w:rPr>
        <w:t>De manière automatique (si l’agent n’est plus rémunéré par le SLR) ou sur demande du service gestionnaire (si l’agent est toujours géré par le SLR), les indus sont transmis via CHORUS sous forme de TAV au CSP rattaché au service gestionnaire à l’origine de l’indu. Le montant transmis correspond au total restant à recouvrer, net des précomptes déjà effectués.</w:t>
      </w:r>
    </w:p>
    <w:p>
      <w:pPr>
        <w:tabs>
          <w:tab w:val="left" w:pos="191"/>
        </w:tabs>
        <w:spacing w:before="240" w:after="60" w:line="276" w:lineRule="auto"/>
        <w:jc w:val="both"/>
        <w:rPr>
          <w:rFonts w:ascii="Arial" w:hAnsi="Arial" w:cs="Arial"/>
          <w:sz w:val="22"/>
          <w:szCs w:val="22"/>
        </w:rPr>
      </w:pPr>
      <w:r>
        <w:rPr>
          <w:rFonts w:ascii="Arial" w:hAnsi="Arial" w:cs="Arial"/>
          <w:sz w:val="22"/>
          <w:szCs w:val="22"/>
        </w:rPr>
        <w:t>Le CSP est habilité à valider le TAV dans CHORUS, à le modifier ou à le supprimer sur demande justifiée du gestionnaire.</w:t>
      </w:r>
    </w:p>
    <w:p>
      <w:pPr>
        <w:tabs>
          <w:tab w:val="left" w:pos="191"/>
        </w:tabs>
        <w:spacing w:before="2" w:after="140" w:line="276" w:lineRule="auto"/>
        <w:ind w:right="-2"/>
        <w:jc w:val="both"/>
        <w:rPr>
          <w:rFonts w:ascii="Arial" w:hAnsi="Arial" w:cs="Arial"/>
          <w:sz w:val="22"/>
          <w:szCs w:val="22"/>
        </w:rPr>
      </w:pPr>
      <w:r>
        <w:rPr>
          <w:rFonts w:ascii="Arial" w:hAnsi="Arial" w:cs="Arial"/>
          <w:sz w:val="22"/>
          <w:szCs w:val="22"/>
        </w:rPr>
        <w:t>Il existe néanmoins des exceptions à cette organisation, certains services RH sont habilités à valider les TAV et ne passent pas par leur CSP. Les habilitations à CHORUS ci-dessous peuvent se cumuler et sont nécessaires pour les opérations suivantes :</w:t>
      </w:r>
    </w:p>
    <w:p>
      <w:pPr>
        <w:widowControl w:val="0"/>
        <w:numPr>
          <w:ilvl w:val="0"/>
          <w:numId w:val="16"/>
        </w:numPr>
        <w:tabs>
          <w:tab w:val="left" w:pos="191"/>
          <w:tab w:val="left" w:pos="8789"/>
        </w:tabs>
        <w:suppressAutoHyphens w:val="0"/>
        <w:spacing w:before="2" w:line="276" w:lineRule="auto"/>
        <w:ind w:right="201"/>
        <w:jc w:val="both"/>
        <w:rPr>
          <w:rFonts w:ascii="Arial" w:hAnsi="Arial" w:cs="Arial"/>
          <w:sz w:val="22"/>
          <w:szCs w:val="22"/>
        </w:rPr>
      </w:pPr>
      <w:r>
        <w:rPr>
          <w:rFonts w:ascii="Arial" w:hAnsi="Arial" w:cs="Arial"/>
          <w:sz w:val="22"/>
          <w:szCs w:val="22"/>
        </w:rPr>
        <w:t>Recevoir et valider le TAV : habilitation « responsable de recette »</w:t>
      </w:r>
    </w:p>
    <w:p>
      <w:pPr>
        <w:widowControl w:val="0"/>
        <w:numPr>
          <w:ilvl w:val="0"/>
          <w:numId w:val="16"/>
        </w:numPr>
        <w:tabs>
          <w:tab w:val="left" w:pos="191"/>
        </w:tabs>
        <w:suppressAutoHyphens w:val="0"/>
        <w:spacing w:before="3" w:after="122" w:line="276" w:lineRule="auto"/>
        <w:ind w:right="201"/>
        <w:jc w:val="both"/>
        <w:rPr>
          <w:rFonts w:ascii="Arial" w:hAnsi="Arial" w:cs="Arial"/>
          <w:sz w:val="22"/>
          <w:szCs w:val="22"/>
        </w:rPr>
      </w:pPr>
      <w:r>
        <w:rPr>
          <w:rFonts w:ascii="Arial" w:hAnsi="Arial" w:cs="Arial"/>
          <w:sz w:val="22"/>
          <w:szCs w:val="22"/>
        </w:rPr>
        <w:t>Modifier un TAV : habilitation « gestionnaire de la liquidation de la recette »</w:t>
      </w:r>
    </w:p>
    <w:p>
      <w:pPr>
        <w:spacing w:line="276" w:lineRule="auto"/>
        <w:jc w:val="both"/>
        <w:rPr>
          <w:rFonts w:ascii="Arial" w:hAnsi="Arial" w:cs="Arial"/>
          <w:sz w:val="22"/>
          <w:szCs w:val="22"/>
        </w:rPr>
      </w:pPr>
    </w:p>
    <w:p>
      <w:pPr>
        <w:spacing w:line="276" w:lineRule="auto"/>
        <w:jc w:val="both"/>
        <w:rPr>
          <w:rFonts w:ascii="Arial" w:hAnsi="Arial" w:cs="Arial"/>
          <w:sz w:val="22"/>
          <w:szCs w:val="22"/>
        </w:rPr>
      </w:pPr>
    </w:p>
    <w:p>
      <w:pPr>
        <w:spacing w:line="276" w:lineRule="auto"/>
        <w:jc w:val="both"/>
        <w:rPr>
          <w:rFonts w:ascii="Arial" w:hAnsi="Arial" w:cs="Arial"/>
          <w:sz w:val="22"/>
          <w:szCs w:val="22"/>
        </w:rPr>
      </w:pPr>
      <w:r>
        <w:rPr>
          <w:rFonts w:ascii="Arial" w:hAnsi="Arial" w:cs="Arial"/>
          <w:sz w:val="22"/>
          <w:szCs w:val="22"/>
        </w:rPr>
        <w:t>Après réception du dossier d’instruction de la créance, le CSP complète, le cas échéant, les informations manquantes dans CHORUS. Il s’assure également du respect de la prescription extinctive applicable au trop-perçu et vérifie les pièces justificatives des demandes éventuelles de retraitement manuel des TAV (demande de modifications/suppression).</w:t>
      </w:r>
    </w:p>
    <w:p>
      <w:pPr>
        <w:spacing w:line="276" w:lineRule="auto"/>
        <w:jc w:val="both"/>
        <w:rPr>
          <w:rFonts w:ascii="Arial" w:hAnsi="Arial" w:cs="Arial"/>
          <w:sz w:val="22"/>
          <w:szCs w:val="22"/>
        </w:rPr>
      </w:pPr>
      <w:r>
        <w:rPr>
          <w:rFonts w:ascii="Arial" w:hAnsi="Arial" w:cs="Arial"/>
          <w:sz w:val="22"/>
          <w:szCs w:val="22"/>
        </w:rPr>
        <w:t xml:space="preserve">Après avoir contrôlé chaque TAV, le CSP, selon les cas, valide (les transforme donc en titres de perception), ou modifie et valide, ou supprime les TAV dans CHORUS. </w:t>
      </w:r>
    </w:p>
    <w:p>
      <w:pPr>
        <w:spacing w:line="276" w:lineRule="auto"/>
        <w:jc w:val="both"/>
        <w:rPr>
          <w:rFonts w:ascii="Arial" w:hAnsi="Arial" w:cs="Arial"/>
          <w:sz w:val="22"/>
          <w:szCs w:val="22"/>
        </w:rPr>
      </w:pPr>
    </w:p>
    <w:p>
      <w:pPr>
        <w:suppressAutoHyphens w:val="0"/>
        <w:spacing w:before="240" w:after="60" w:line="276" w:lineRule="auto"/>
        <w:jc w:val="both"/>
      </w:pPr>
      <w:r>
        <w:rPr>
          <w:rFonts w:ascii="Arial" w:hAnsi="Arial" w:cs="Arial"/>
          <w:b/>
          <w:sz w:val="22"/>
          <w:szCs w:val="22"/>
        </w:rPr>
        <w:t xml:space="preserve">Points de vigilance : </w:t>
      </w:r>
      <w:r>
        <w:rPr>
          <w:rFonts w:ascii="Arial" w:hAnsi="Arial" w:cs="Arial"/>
          <w:sz w:val="22"/>
          <w:szCs w:val="22"/>
        </w:rPr>
        <w:t>le comptable (DR/DDFiP) contrôle les pièces préenregistrées/TAV dans CHORUS dans le cadre d’un axe de contrôle interne dédié. A l’issue de son analyse, le comptable signale à l’ordonnateur les pièces au statut « préenregistré » dans Chorus depuis plus de 2 mois et qui n’ont pas encore été traitées par l’ordonnateur.</w:t>
      </w:r>
    </w:p>
    <w:p>
      <w:pPr>
        <w:suppressAutoHyphens w:val="0"/>
        <w:spacing w:before="240" w:after="240" w:line="276" w:lineRule="auto"/>
        <w:jc w:val="both"/>
        <w:rPr>
          <w:rFonts w:ascii="Arial" w:hAnsi="Arial" w:cs="Arial"/>
          <w:sz w:val="22"/>
          <w:szCs w:val="22"/>
        </w:rPr>
      </w:pPr>
      <w:r>
        <w:rPr>
          <w:rFonts w:ascii="Arial" w:hAnsi="Arial" w:cs="Arial"/>
          <w:sz w:val="22"/>
          <w:szCs w:val="22"/>
        </w:rPr>
        <w:t>I</w:t>
      </w:r>
      <w:bookmarkStart w:id="29" w:name="__DdeLink__3652_4054007671"/>
      <w:r>
        <w:rPr>
          <w:rFonts w:ascii="Arial" w:hAnsi="Arial" w:cs="Arial"/>
          <w:sz w:val="22"/>
          <w:szCs w:val="22"/>
        </w:rPr>
        <w:t xml:space="preserve">l appartient au CSP, sur ordre de l’ordonnateur, d’effectuer un nettoyage </w:t>
      </w:r>
      <w:bookmarkEnd w:id="29"/>
      <w:r>
        <w:rPr>
          <w:rFonts w:ascii="Arial" w:hAnsi="Arial" w:cs="Arial"/>
          <w:sz w:val="22"/>
          <w:szCs w:val="22"/>
        </w:rPr>
        <w:t>des pièces (TAV) dans CHORUS : validation ou suppression du TAV après avoir tracé le motif de suppression.</w:t>
      </w:r>
    </w:p>
    <w:p>
      <w:pPr>
        <w:jc w:val="both"/>
        <w:rPr>
          <w:rFonts w:ascii="Arial" w:hAnsi="Arial" w:cs="Arial"/>
          <w:b/>
          <w:sz w:val="22"/>
          <w:szCs w:val="22"/>
        </w:rPr>
      </w:pPr>
      <w:r>
        <w:rPr>
          <w:rFonts w:ascii="Arial" w:hAnsi="Arial" w:cs="Arial"/>
          <w:b/>
          <w:sz w:val="22"/>
          <w:szCs w:val="22"/>
        </w:rPr>
        <w:lastRenderedPageBreak/>
        <w:t xml:space="preserve">Modification du montant du TAV en cas d’erreur : modalités de calcul </w:t>
      </w:r>
    </w:p>
    <w:p>
      <w:pPr>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Cas 1 : Transfert primes-points.</w:t>
      </w:r>
    </w:p>
    <w:p>
      <w:pPr>
        <w:jc w:val="both"/>
        <w:rPr>
          <w:rFonts w:ascii="Arial" w:hAnsi="Arial" w:cs="Arial"/>
          <w:b/>
          <w:sz w:val="22"/>
          <w:szCs w:val="22"/>
        </w:rPr>
      </w:pPr>
    </w:p>
    <w:p>
      <w:pPr>
        <w:jc w:val="both"/>
      </w:pPr>
      <w:r>
        <w:rPr>
          <w:rFonts w:ascii="Arial" w:hAnsi="Arial" w:cs="Arial"/>
          <w:sz w:val="22"/>
          <w:szCs w:val="22"/>
        </w:rPr>
        <w:t>Pour les agents titulaires, lorsque l’indu est constaté sur l’année courante suite à une fin de paiement (mutation, détachement,…), le transfert primes-points est remboursé automatiquement par l’application PAYSAGE le mois suivant. En revanche, lorsque l’indu est constaté l’année suivante, ce remboursement n’est plus automatique. Il convient alors de rembourser manuellement cet élément en paie (code 0970 pour les catégories A, 0971 pour les catégories B, 0972 pour les catégories C) ou de diminuer le titre à valider du montant correspondant.</w:t>
      </w:r>
    </w:p>
    <w:p>
      <w:pPr>
        <w:jc w:val="both"/>
        <w:rPr>
          <w:rFonts w:ascii="Arial" w:hAnsi="Arial" w:cs="Arial"/>
          <w:sz w:val="22"/>
          <w:szCs w:val="22"/>
        </w:rPr>
      </w:pPr>
    </w:p>
    <w:p>
      <w:pPr>
        <w:jc w:val="both"/>
      </w:pPr>
      <w:r>
        <w:rPr>
          <w:rFonts w:ascii="Arial" w:hAnsi="Arial" w:cs="Arial"/>
          <w:sz w:val="22"/>
          <w:szCs w:val="22"/>
        </w:rPr>
        <w:t>Exemple 1 :</w:t>
      </w:r>
    </w:p>
    <w:p>
      <w:pPr>
        <w:jc w:val="both"/>
      </w:pPr>
      <w:r>
        <w:rPr>
          <w:rFonts w:ascii="Arial" w:hAnsi="Arial" w:cs="Arial"/>
          <w:sz w:val="22"/>
          <w:szCs w:val="22"/>
        </w:rPr>
        <w:t>Un agent de la fonction publique d’Etat de catégorie A est détaché au 01/09/2021 dans la fonction publique territoriale Ce détachement est constaté en paie de novembre 2021. L’application PAYSAGE rembourse automatiquement la somme du transfert primes points pour octobre (13, 92 euros) et novembre (13,92 euros) en décembre 2021. Il n’y a donc pas d’annulation partielle à effectuer dans ce cas.</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 xml:space="preserve">Exemple 2 : Un agent de la fonction publique d’Etat de catégorie A est détaché au 01/11/2021 dans la fonction publique territoriale. Ce détachement est constaté en paie de janvier 2022 et génère un trop perçu brut de 4637,34 euros comprenant un complément indemnitaire  de 800 euros au titre de l’année 2021 versé en paie de décembre 2021. </w:t>
      </w:r>
    </w:p>
    <w:p>
      <w:pPr>
        <w:jc w:val="both"/>
      </w:pPr>
      <w:r>
        <w:rPr>
          <w:rFonts w:ascii="Arial" w:hAnsi="Arial" w:cs="Arial"/>
          <w:sz w:val="22"/>
          <w:szCs w:val="22"/>
        </w:rPr>
        <w:t xml:space="preserve">Dans ce cas l’application PAYSAGE ne rembourse pas automatiquement le transfert primes points de (13,92 euros respectivement pour les mois de novembre et décembre 2021) soit 27,84 euros. Ce montant, qui n’apparaît pas dans l’état PKO, doit donc être déduit du titre à valider. </w:t>
      </w:r>
    </w:p>
    <w:p>
      <w:pPr>
        <w:jc w:val="both"/>
        <w:rPr>
          <w:rFonts w:ascii="Arial" w:hAnsi="Arial" w:cs="Arial"/>
          <w:sz w:val="22"/>
          <w:szCs w:val="22"/>
        </w:rPr>
      </w:pPr>
    </w:p>
    <w:p>
      <w:pPr>
        <w:jc w:val="both"/>
        <w:rPr>
          <w:rFonts w:ascii="Arial" w:hAnsi="Arial" w:cs="Arial"/>
          <w:sz w:val="22"/>
          <w:szCs w:val="22"/>
        </w:rPr>
      </w:pPr>
    </w:p>
    <w:p>
      <w:pPr>
        <w:jc w:val="both"/>
      </w:pPr>
      <w:r>
        <w:rPr>
          <w:rFonts w:ascii="Arial" w:hAnsi="Arial" w:cs="Arial"/>
          <w:sz w:val="22"/>
          <w:szCs w:val="22"/>
        </w:rPr>
        <w:t>Cf. annexe 10 ci-dessous : dans cette modification partielle du montant du TAV, la cotisation RAFP est soustraite dans la mesure où un autre titre a été émis à l’encontre de la RAFP pour reprendre la cotisation RAFP versée à tort (pour les mois d’octobre et novembre 2021). Par ailleurs, le compte de l’agent a été mis à jour sur le site eRAFP pour les périodes d’octobre et novembre 2021 cotisée à tort.</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Cas 2 : Réduction d’un TAV qui comprend à tort un complément individuel annuel (CIA)</w:t>
      </w:r>
    </w:p>
    <w:p>
      <w:pPr>
        <w:jc w:val="both"/>
        <w:rPr>
          <w:rFonts w:ascii="Arial" w:hAnsi="Arial" w:cs="Arial"/>
          <w:sz w:val="22"/>
          <w:szCs w:val="22"/>
        </w:rPr>
      </w:pPr>
    </w:p>
    <w:p>
      <w:pPr>
        <w:jc w:val="both"/>
      </w:pPr>
      <w:r>
        <w:rPr>
          <w:rFonts w:ascii="Arial" w:hAnsi="Arial" w:cs="Arial"/>
          <w:sz w:val="22"/>
          <w:szCs w:val="22"/>
        </w:rPr>
        <w:t xml:space="preserve">L’agent est détaché à compter du mois d’août 2021 dans la FPT. Ce détachement est constaté sur la paie de septembre 2021. L’agent a perçu à tort au titre du mois d’août 2021 (cf. annexe 11 ci-dessous) son traitement de 2019,67 euros, 466,66 euros d’IFSE et 44,36 euros d’IC CSG. Le complément indemnitaire annuel au titre de l’année 2020 de 1250 euros par mouvement 22 avec date d’effet au 01/08/2021 reste acquis à l’agent. Un indu de 2029,80 €, comprenant le montant du CIA à tort, est donc constaté. </w:t>
      </w:r>
    </w:p>
    <w:p>
      <w:pPr>
        <w:jc w:val="both"/>
      </w:pPr>
      <w:r>
        <w:rPr>
          <w:rFonts w:ascii="Arial" w:hAnsi="Arial" w:cs="Arial"/>
          <w:sz w:val="22"/>
          <w:szCs w:val="22"/>
        </w:rPr>
        <w:t>Il convient par conséquent de corriger le montant du TAV en le minorant du montant du CIA net de cotisations, celles-ci étant remboursées automatiquement par PAYSAGE lors de la constatation de l’indu (cf. p 4).</w:t>
      </w:r>
    </w:p>
    <w:p>
      <w:pPr>
        <w:jc w:val="both"/>
        <w:rPr>
          <w:rFonts w:ascii="Arial" w:hAnsi="Arial" w:cs="Arial"/>
          <w:sz w:val="22"/>
          <w:szCs w:val="22"/>
        </w:rPr>
      </w:pPr>
    </w:p>
    <w:p>
      <w:pPr>
        <w:jc w:val="both"/>
      </w:pPr>
      <w:r>
        <w:rPr>
          <w:rFonts w:ascii="Arial" w:hAnsi="Arial" w:cs="Arial"/>
          <w:sz w:val="22"/>
          <w:szCs w:val="22"/>
        </w:rPr>
        <w:t>La calculette développée par le CISIRH (cf. annexe 12) permet de calculer le montant du TAV en cas d’annulation partielle ou de modification.</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Mode opératoire de la calculette :</w:t>
      </w:r>
    </w:p>
    <w:p>
      <w:pPr>
        <w:jc w:val="both"/>
        <w:rPr>
          <w:rFonts w:ascii="Arial" w:hAnsi="Arial" w:cs="Arial"/>
          <w:sz w:val="22"/>
          <w:szCs w:val="22"/>
        </w:rPr>
      </w:pPr>
      <w:r>
        <w:rPr>
          <w:rFonts w:ascii="Arial" w:hAnsi="Arial" w:cs="Arial"/>
          <w:sz w:val="22"/>
          <w:szCs w:val="22"/>
        </w:rPr>
        <w:t>Sélectionner l’onglet correspondant au statut de l’agent (titulaire ou contractuel)</w:t>
      </w:r>
    </w:p>
    <w:p>
      <w:pPr>
        <w:jc w:val="both"/>
        <w:rPr>
          <w:rFonts w:ascii="Arial" w:hAnsi="Arial" w:cs="Arial"/>
          <w:sz w:val="22"/>
          <w:szCs w:val="22"/>
        </w:rPr>
      </w:pPr>
      <w:r>
        <w:rPr>
          <w:rFonts w:ascii="Arial" w:hAnsi="Arial" w:cs="Arial"/>
          <w:sz w:val="22"/>
          <w:szCs w:val="22"/>
        </w:rPr>
        <w:t>Saisir le montant brut à déduire du titre à valider dans la zone correspondante.</w:t>
      </w:r>
    </w:p>
    <w:p>
      <w:pPr>
        <w:jc w:val="both"/>
        <w:rPr>
          <w:rFonts w:ascii="Arial" w:hAnsi="Arial" w:cs="Arial"/>
          <w:sz w:val="22"/>
          <w:szCs w:val="22"/>
        </w:rPr>
      </w:pPr>
      <w:r>
        <w:rPr>
          <w:rFonts w:ascii="Arial" w:hAnsi="Arial" w:cs="Arial"/>
          <w:sz w:val="22"/>
          <w:szCs w:val="22"/>
        </w:rPr>
        <w:t>Le montant net à déduire du TAV est calculé automatiquement dans la cellule « somme finale à rembourser ».</w:t>
      </w:r>
    </w:p>
    <w:p>
      <w:pPr>
        <w:jc w:val="both"/>
        <w:rPr>
          <w:rFonts w:ascii="Arial" w:hAnsi="Arial" w:cs="Arial"/>
          <w:sz w:val="22"/>
          <w:szCs w:val="22"/>
        </w:rPr>
      </w:pPr>
    </w:p>
    <w:p>
      <w:pPr>
        <w:jc w:val="both"/>
      </w:pPr>
      <w:r>
        <w:rPr>
          <w:rFonts w:ascii="Arial" w:hAnsi="Arial" w:cs="Arial"/>
          <w:sz w:val="22"/>
          <w:szCs w:val="22"/>
        </w:rPr>
        <w:t>Exemple d’usage de la calculette (cf. annexe 11) :</w:t>
      </w:r>
    </w:p>
    <w:p>
      <w:pPr>
        <w:jc w:val="both"/>
      </w:pPr>
      <w:r>
        <w:rPr>
          <w:rFonts w:ascii="Arial" w:hAnsi="Arial" w:cs="Arial"/>
          <w:sz w:val="22"/>
          <w:szCs w:val="22"/>
        </w:rPr>
        <w:t xml:space="preserve">Le montant initial du titre à valider s’élève à 2029,80 euros. Le CIA de 1250 euros est bien dû à l’agent et doit donc être défalqué du montant du TAV. Ce montant peut être saisi dans la cellule « autre indemnité ou prime ». La calculatrice a déterminé un montant net de 1130,87 euros à déduire du titre à valider. </w:t>
      </w:r>
    </w:p>
    <w:p>
      <w:pPr>
        <w:jc w:val="both"/>
        <w:rPr>
          <w:rFonts w:ascii="Arial" w:hAnsi="Arial" w:cs="Arial"/>
          <w:sz w:val="22"/>
          <w:szCs w:val="22"/>
        </w:rPr>
      </w:pPr>
      <w:r>
        <w:rPr>
          <w:rFonts w:ascii="Arial" w:hAnsi="Arial" w:cs="Arial"/>
          <w:sz w:val="22"/>
          <w:szCs w:val="22"/>
        </w:rPr>
        <w:t>(pour mémoire : montant du plafond mensuel de la sécurité social en 2021= 3428 euros)</w:t>
      </w:r>
    </w:p>
    <w:p>
      <w:pPr>
        <w:jc w:val="both"/>
        <w:rPr>
          <w:rFonts w:ascii="Arial" w:hAnsi="Arial" w:cs="Arial"/>
          <w:sz w:val="22"/>
          <w:szCs w:val="22"/>
        </w:rPr>
      </w:pPr>
    </w:p>
    <w:p>
      <w:pPr>
        <w:jc w:val="both"/>
      </w:pPr>
      <w:r>
        <w:rPr>
          <w:rFonts w:ascii="Arial" w:hAnsi="Arial" w:cs="Arial"/>
          <w:sz w:val="22"/>
          <w:szCs w:val="22"/>
        </w:rPr>
        <w:t>Il convient donc d’émettre un titre à valider modifié de 2029,80 - 1130,87= 898,93 euros</w:t>
      </w:r>
    </w:p>
    <w:p>
      <w:pPr>
        <w:jc w:val="both"/>
        <w:rPr>
          <w:rFonts w:ascii="Arial" w:hAnsi="Arial" w:cs="Arial"/>
          <w:sz w:val="22"/>
          <w:szCs w:val="22"/>
        </w:rPr>
      </w:pPr>
      <w:r>
        <w:rPr>
          <w:noProof/>
        </w:rPr>
        <w:drawing>
          <wp:inline distT="0" distB="0" distL="0" distR="0">
            <wp:extent cx="5759450" cy="5645785"/>
            <wp:effectExtent l="0" t="0" r="0" b="0"/>
            <wp:docPr id="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
                    <pic:cNvPicPr>
                      <a:picLocks noChangeAspect="1" noChangeArrowheads="1"/>
                    </pic:cNvPicPr>
                  </pic:nvPicPr>
                  <pic:blipFill>
                    <a:blip r:embed="rId15"/>
                    <a:stretch>
                      <a:fillRect/>
                    </a:stretch>
                  </pic:blipFill>
                  <pic:spPr bwMode="auto">
                    <a:xfrm>
                      <a:off x="0" y="0"/>
                      <a:ext cx="5759450" cy="5645785"/>
                    </a:xfrm>
                    <a:prstGeom prst="rect">
                      <a:avLst/>
                    </a:prstGeom>
                  </pic:spPr>
                </pic:pic>
              </a:graphicData>
            </a:graphic>
          </wp:inline>
        </w:drawing>
      </w:r>
    </w:p>
    <w:p>
      <w:pPr>
        <w:jc w:val="both"/>
        <w:rPr>
          <w:rFonts w:ascii="Arial" w:hAnsi="Arial" w:cs="Arial"/>
          <w:sz w:val="22"/>
          <w:szCs w:val="22"/>
        </w:rPr>
      </w:pPr>
    </w:p>
    <w:p>
      <w:pPr>
        <w:jc w:val="both"/>
        <w:rPr>
          <w:rFonts w:ascii="Arial" w:hAnsi="Arial" w:cs="Arial"/>
          <w:sz w:val="22"/>
          <w:szCs w:val="22"/>
        </w:rPr>
      </w:pPr>
    </w:p>
    <w:p>
      <w:pPr>
        <w:suppressAutoHyphens w:val="0"/>
        <w:spacing w:before="240" w:after="240" w:line="276" w:lineRule="auto"/>
        <w:jc w:val="both"/>
        <w:rPr>
          <w:rFonts w:ascii="Arial" w:hAnsi="Arial" w:cs="Arial"/>
          <w:sz w:val="22"/>
          <w:szCs w:val="22"/>
        </w:rPr>
      </w:pPr>
    </w:p>
    <w:p>
      <w:pPr>
        <w:suppressAutoHyphens w:val="0"/>
        <w:spacing w:before="240" w:after="240" w:line="276" w:lineRule="auto"/>
        <w:jc w:val="both"/>
        <w:rPr>
          <w:rFonts w:ascii="Arial" w:hAnsi="Arial" w:cs="Arial"/>
          <w:sz w:val="22"/>
          <w:szCs w:val="22"/>
        </w:rPr>
      </w:pPr>
    </w:p>
    <w:p>
      <w:pPr>
        <w:suppressAutoHyphens w:val="0"/>
        <w:spacing w:before="240" w:after="240" w:line="276" w:lineRule="auto"/>
        <w:jc w:val="both"/>
        <w:rPr>
          <w:rFonts w:ascii="Arial" w:hAnsi="Arial" w:cs="Arial"/>
          <w:sz w:val="22"/>
          <w:szCs w:val="22"/>
        </w:rPr>
      </w:pPr>
    </w:p>
    <w:p>
      <w:pPr>
        <w:suppressAutoHyphens w:val="0"/>
        <w:rPr>
          <w:rStyle w:val="Titre2Car"/>
          <w:rFonts w:eastAsia="Times New Roman" w:cs="Arial"/>
          <w:b w:val="0"/>
          <w:bCs w:val="0"/>
          <w:color w:val="auto"/>
          <w:kern w:val="0"/>
          <w:sz w:val="22"/>
          <w:szCs w:val="22"/>
          <w:lang w:eastAsia="fr-FR"/>
        </w:rPr>
      </w:pPr>
    </w:p>
    <w:p>
      <w:pPr>
        <w:pStyle w:val="Titre2"/>
        <w:numPr>
          <w:ilvl w:val="1"/>
          <w:numId w:val="24"/>
        </w:numPr>
      </w:pPr>
      <w:bookmarkStart w:id="30" w:name="_Toc137471042"/>
      <w:bookmarkStart w:id="31" w:name="_Toc92183226"/>
      <w:bookmarkStart w:id="32" w:name="_Toc92099152"/>
      <w:r>
        <w:rPr>
          <w:rStyle w:val="Titre2Car"/>
          <w:rFonts w:cs="Arial"/>
          <w:b w:val="0"/>
          <w:bCs w:val="0"/>
          <w:kern w:val="0"/>
          <w:sz w:val="22"/>
          <w:szCs w:val="22"/>
          <w:lang w:eastAsia="fr-FR"/>
        </w:rPr>
        <w:lastRenderedPageBreak/>
        <w:t>Assurer le suivi des TAV puis des titres de perception jusqu’au recouvrement, en lien avec le CSP</w:t>
      </w:r>
      <w:bookmarkEnd w:id="30"/>
      <w:bookmarkEnd w:id="31"/>
      <w:bookmarkEnd w:id="32"/>
    </w:p>
    <w:p/>
    <w:p>
      <w:pPr>
        <w:jc w:val="both"/>
        <w:rPr>
          <w:rFonts w:ascii="Arial" w:hAnsi="Arial" w:cs="Arial"/>
          <w:b/>
          <w:sz w:val="22"/>
          <w:szCs w:val="22"/>
        </w:rPr>
      </w:pPr>
      <w:r>
        <w:rPr>
          <w:rFonts w:ascii="Arial" w:hAnsi="Arial" w:cs="Arial"/>
          <w:b/>
          <w:sz w:val="22"/>
          <w:szCs w:val="22"/>
        </w:rPr>
        <w:t xml:space="preserve">Acteurs : </w:t>
      </w:r>
    </w:p>
    <w:p>
      <w:pPr>
        <w:jc w:val="both"/>
        <w:rPr>
          <w:rFonts w:ascii="Arial" w:hAnsi="Arial" w:cs="Arial"/>
          <w:sz w:val="22"/>
          <w:szCs w:val="22"/>
        </w:rPr>
      </w:pPr>
    </w:p>
    <w:p>
      <w:pPr>
        <w:numPr>
          <w:ilvl w:val="0"/>
          <w:numId w:val="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 xml:space="preserve">CSP </w:t>
      </w:r>
    </w:p>
    <w:p>
      <w:pPr>
        <w:numPr>
          <w:ilvl w:val="0"/>
          <w:numId w:val="5"/>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paye </w:t>
      </w:r>
    </w:p>
    <w:p>
      <w:pPr>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 xml:space="preserve">Objectifs : </w:t>
      </w:r>
    </w:p>
    <w:p>
      <w:pPr>
        <w:jc w:val="both"/>
        <w:rPr>
          <w:rFonts w:ascii="Arial" w:hAnsi="Arial" w:cs="Arial"/>
          <w:sz w:val="22"/>
          <w:szCs w:val="22"/>
        </w:rPr>
      </w:pPr>
    </w:p>
    <w:p>
      <w:pPr>
        <w:numPr>
          <w:ilvl w:val="0"/>
          <w:numId w:val="7"/>
        </w:numPr>
        <w:suppressAutoHyphens w:val="0"/>
        <w:spacing w:before="240" w:after="160" w:line="276" w:lineRule="auto"/>
        <w:contextualSpacing/>
        <w:jc w:val="both"/>
      </w:pPr>
      <w:r>
        <w:rPr>
          <w:rFonts w:ascii="Arial" w:hAnsi="Arial" w:cs="Arial"/>
          <w:sz w:val="22"/>
          <w:szCs w:val="22"/>
        </w:rPr>
        <w:t>Effectuer un suivi des TAV jusqu’au recouvrement</w:t>
      </w:r>
      <w:r>
        <w:rPr>
          <w:rFonts w:ascii="Arial" w:hAnsi="Arial" w:cs="Arial"/>
          <w:b/>
          <w:sz w:val="22"/>
          <w:szCs w:val="22"/>
        </w:rPr>
        <w:t xml:space="preserve"> </w:t>
      </w:r>
    </w:p>
    <w:p>
      <w:pPr>
        <w:suppressAutoHyphens w:val="0"/>
        <w:spacing w:before="240" w:after="160" w:line="276" w:lineRule="auto"/>
        <w:ind w:left="360"/>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 xml:space="preserve">Moyens : </w:t>
      </w:r>
    </w:p>
    <w:p>
      <w:pPr>
        <w:numPr>
          <w:ilvl w:val="0"/>
          <w:numId w:val="3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Restitution CHORUS INF-RNF-11 (suivi agrégé des indus de paye) </w:t>
      </w:r>
    </w:p>
    <w:p>
      <w:pPr>
        <w:numPr>
          <w:ilvl w:val="0"/>
          <w:numId w:val="3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Restitution CHORUS INF-RNF-30 (suivi détaillé des indus de paye) </w:t>
      </w:r>
    </w:p>
    <w:p>
      <w:pPr>
        <w:numPr>
          <w:ilvl w:val="0"/>
          <w:numId w:val="35"/>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Tableau de suivi des TAV partagé entre les services RH et CSP</w:t>
      </w:r>
    </w:p>
    <w:p>
      <w:pPr>
        <w:suppressAutoHyphens w:val="0"/>
        <w:spacing w:before="240" w:after="160" w:line="276" w:lineRule="auto"/>
        <w:ind w:left="720"/>
        <w:contextualSpacing/>
        <w:jc w:val="both"/>
        <w:rPr>
          <w:rFonts w:ascii="Arial" w:hAnsi="Arial" w:cs="Arial"/>
          <w:sz w:val="22"/>
          <w:szCs w:val="22"/>
        </w:rPr>
      </w:pPr>
    </w:p>
    <w:p>
      <w:pPr>
        <w:jc w:val="both"/>
      </w:pPr>
      <w:r>
        <w:rPr>
          <w:rFonts w:ascii="Arial" w:hAnsi="Arial" w:cs="Arial"/>
          <w:sz w:val="22"/>
          <w:szCs w:val="22"/>
        </w:rPr>
        <w:t xml:space="preserve">Cette action s’appuie notamment sur la création d’un tableau de suivi des titres d’indu à émettre (TAV et titres manuels) partagé entre les gestionnaires RH de paie concernés et le CSP. Le gestionnaire doit vérifier régulièrement sur le tableau de suivi que les indus à titrer ont bien été </w:t>
      </w:r>
      <w:r>
        <w:rPr>
          <w:rFonts w:ascii="Arial" w:hAnsi="Arial" w:cs="Arial"/>
          <w:b/>
          <w:bCs/>
          <w:sz w:val="22"/>
          <w:szCs w:val="22"/>
        </w:rPr>
        <w:t>validés dans CHORUS</w:t>
      </w:r>
      <w:r>
        <w:rPr>
          <w:rFonts w:ascii="Arial" w:hAnsi="Arial" w:cs="Arial"/>
          <w:sz w:val="22"/>
          <w:szCs w:val="22"/>
        </w:rPr>
        <w:t>.</w:t>
      </w:r>
    </w:p>
    <w:p>
      <w:pPr>
        <w:jc w:val="both"/>
        <w:rPr>
          <w:rFonts w:ascii="Arial" w:hAnsi="Arial" w:cs="Arial"/>
          <w:sz w:val="22"/>
          <w:szCs w:val="22"/>
        </w:rPr>
      </w:pPr>
    </w:p>
    <w:p>
      <w:pPr>
        <w:spacing w:line="276" w:lineRule="auto"/>
        <w:jc w:val="both"/>
      </w:pPr>
      <w:r>
        <w:rPr>
          <w:rFonts w:ascii="Arial" w:hAnsi="Arial" w:cs="Arial"/>
          <w:sz w:val="22"/>
          <w:szCs w:val="22"/>
        </w:rPr>
        <w:t>Par ailleurs, il est possible de suivre l’état d’avancement du traitement de ces TAV, puis du titre de perception par le biais des restitutions CHORUS, selon les habilitations délivrées en fonction de l’organisation des services. Une fois la transformation de l’indu en titre à valider, le suivi de la validation du TAV par le CSP et de la prise en charge et du recouvrement par le comptable se fait via les restitutions Chorus INF-RNF-11 et INF-RNF-30 (suivi agrégé et détaillé des titres de perception</w:t>
      </w:r>
      <w:r>
        <w:rPr>
          <w:rStyle w:val="Ancredenotedebasdepage"/>
          <w:rFonts w:ascii="Arial" w:hAnsi="Arial" w:cs="Arial"/>
          <w:sz w:val="22"/>
          <w:szCs w:val="22"/>
        </w:rPr>
        <w:footnoteReference w:id="10"/>
      </w:r>
      <w:r>
        <w:rPr>
          <w:rFonts w:ascii="Arial" w:hAnsi="Arial" w:cs="Arial"/>
          <w:sz w:val="22"/>
          <w:szCs w:val="22"/>
        </w:rPr>
        <w:t>).</w:t>
      </w:r>
    </w:p>
    <w:p>
      <w:pPr>
        <w:tabs>
          <w:tab w:val="left" w:pos="191"/>
        </w:tabs>
        <w:suppressAutoHyphens w:val="0"/>
        <w:spacing w:before="240" w:after="60" w:line="276" w:lineRule="auto"/>
        <w:jc w:val="both"/>
      </w:pPr>
      <w:r>
        <w:rPr>
          <w:rFonts w:ascii="Arial" w:hAnsi="Arial" w:cs="Arial"/>
          <w:sz w:val="22"/>
          <w:szCs w:val="22"/>
        </w:rPr>
        <w:t>Attention : les TAV ayant été rejetés par CHORUS sont présents sur l’état QTV (cf. point 1.2 supra) et ne figureront donc pas sur la liste des titres à valider par le CSP dans Chorus. Par contre, après émission manuelle d’un titre de perception via fiche navette, le titre pourra être consulté dans les restitutions Chorus précitées.</w:t>
      </w:r>
    </w:p>
    <w:p>
      <w:pPr>
        <w:jc w:val="both"/>
        <w:rPr>
          <w:rFonts w:ascii="Arial" w:hAnsi="Arial" w:cs="Arial"/>
          <w:sz w:val="22"/>
          <w:szCs w:val="22"/>
        </w:rPr>
      </w:pPr>
    </w:p>
    <w:p>
      <w:pPr>
        <w:rPr>
          <w:rFonts w:ascii="Arial" w:hAnsi="Arial" w:cs="Arial"/>
          <w:b/>
          <w:sz w:val="22"/>
          <w:szCs w:val="22"/>
        </w:rPr>
      </w:pPr>
      <w:r>
        <w:rPr>
          <w:rFonts w:ascii="Arial" w:hAnsi="Arial" w:cs="Arial"/>
          <w:b/>
          <w:sz w:val="22"/>
          <w:szCs w:val="22"/>
        </w:rPr>
        <w:t>Points de vigilance :</w:t>
      </w:r>
    </w:p>
    <w:p>
      <w:pPr>
        <w:rPr>
          <w:rFonts w:ascii="Arial" w:hAnsi="Arial" w:cs="Arial"/>
          <w:sz w:val="22"/>
          <w:szCs w:val="22"/>
        </w:rPr>
      </w:pPr>
    </w:p>
    <w:p>
      <w:pPr>
        <w:jc w:val="both"/>
        <w:rPr>
          <w:rFonts w:ascii="Arial" w:hAnsi="Arial" w:cs="Arial"/>
          <w:sz w:val="22"/>
          <w:szCs w:val="22"/>
        </w:rPr>
      </w:pPr>
      <w:r>
        <w:rPr>
          <w:rFonts w:ascii="Arial" w:hAnsi="Arial" w:cs="Arial"/>
          <w:sz w:val="22"/>
          <w:szCs w:val="22"/>
        </w:rPr>
        <w:t>Il est nécessaire que tous les acteurs intervenant sur les indus de paie disposent des habilitations et des rôles techniques idoines dans CHORUS :</w:t>
      </w:r>
    </w:p>
    <w:p>
      <w:pPr>
        <w:numPr>
          <w:ilvl w:val="0"/>
          <w:numId w:val="1"/>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pour être autorisés en écriture sur le T2 et habilités sur le domaine PSOP, les acteurs intervenant sur les indus de paye doivent disposer du rôle technique</w:t>
      </w:r>
      <w:r>
        <w:rPr>
          <w:rFonts w:ascii="Arial" w:hAnsi="Arial" w:cs="Arial"/>
          <w:sz w:val="22"/>
          <w:szCs w:val="22"/>
        </w:rPr>
        <w:br/>
        <w:t>« indus de paie » ;</w:t>
      </w:r>
    </w:p>
    <w:p>
      <w:pPr>
        <w:numPr>
          <w:ilvl w:val="0"/>
          <w:numId w:val="1"/>
        </w:numPr>
        <w:suppressAutoHyphens w:val="0"/>
        <w:spacing w:before="240" w:after="160" w:line="276" w:lineRule="auto"/>
        <w:contextualSpacing/>
        <w:jc w:val="both"/>
      </w:pPr>
      <w:r>
        <w:rPr>
          <w:rFonts w:ascii="Arial" w:hAnsi="Arial" w:cs="Arial"/>
          <w:sz w:val="22"/>
          <w:szCs w:val="22"/>
        </w:rPr>
        <w:t>pour recevoir et valider les titres indus de paye, il faut disposer de l’habilitation : « </w:t>
      </w:r>
      <w:r>
        <w:rPr>
          <w:rFonts w:ascii="Arial" w:hAnsi="Arial" w:cs="Arial"/>
          <w:i/>
          <w:sz w:val="22"/>
          <w:szCs w:val="22"/>
        </w:rPr>
        <w:t>responsable de la recette</w:t>
      </w:r>
      <w:r>
        <w:rPr>
          <w:rFonts w:ascii="Arial" w:hAnsi="Arial" w:cs="Arial"/>
          <w:sz w:val="22"/>
          <w:szCs w:val="22"/>
        </w:rPr>
        <w:t> » ;</w:t>
      </w:r>
    </w:p>
    <w:p>
      <w:pPr>
        <w:numPr>
          <w:ilvl w:val="0"/>
          <w:numId w:val="1"/>
        </w:numPr>
        <w:suppressAutoHyphens w:val="0"/>
        <w:spacing w:before="240" w:after="160" w:line="276" w:lineRule="auto"/>
        <w:contextualSpacing/>
        <w:jc w:val="both"/>
      </w:pPr>
      <w:r>
        <w:rPr>
          <w:rFonts w:ascii="Arial" w:hAnsi="Arial" w:cs="Arial"/>
          <w:sz w:val="22"/>
          <w:szCs w:val="22"/>
        </w:rPr>
        <w:t>pour modifier un titre d’indu de paie, il faut disposer de l’habilitation : « </w:t>
      </w:r>
      <w:r>
        <w:rPr>
          <w:rFonts w:ascii="Arial" w:hAnsi="Arial" w:cs="Arial"/>
          <w:i/>
          <w:sz w:val="22"/>
          <w:szCs w:val="22"/>
        </w:rPr>
        <w:t>gestionnaire de la liquidation de la recette</w:t>
      </w:r>
      <w:r>
        <w:rPr>
          <w:rFonts w:ascii="Arial" w:hAnsi="Arial" w:cs="Arial"/>
          <w:sz w:val="22"/>
          <w:szCs w:val="22"/>
        </w:rPr>
        <w:t> » ;</w:t>
      </w:r>
    </w:p>
    <w:p>
      <w:pPr>
        <w:tabs>
          <w:tab w:val="left" w:pos="191"/>
        </w:tabs>
        <w:suppressAutoHyphens w:val="0"/>
        <w:spacing w:before="240" w:after="60" w:line="276" w:lineRule="auto"/>
        <w:jc w:val="both"/>
        <w:rPr>
          <w:rFonts w:ascii="Arial" w:hAnsi="Arial" w:cs="Arial"/>
          <w:sz w:val="22"/>
          <w:szCs w:val="22"/>
        </w:rPr>
      </w:pPr>
    </w:p>
    <w:p>
      <w:pPr>
        <w:pStyle w:val="Titre1"/>
      </w:pPr>
      <w:bookmarkStart w:id="33" w:name="_Toc92099153"/>
      <w:bookmarkStart w:id="34" w:name="_Toc92183227"/>
      <w:bookmarkStart w:id="35" w:name="_Toc137471043"/>
      <w:r>
        <w:rPr>
          <w:rStyle w:val="Titre1Car"/>
          <w:rFonts w:cs="Arial"/>
          <w:sz w:val="22"/>
          <w:szCs w:val="22"/>
        </w:rPr>
        <w:t>2. RECOUVREMENT DE L’INDU ET RETABLISSEMENT DE CREDITS (SERVICES ORDONNATEUR</w:t>
      </w:r>
      <w:bookmarkEnd w:id="33"/>
      <w:r>
        <w:rPr>
          <w:rStyle w:val="Titre1Car"/>
          <w:rFonts w:cs="Arial"/>
          <w:sz w:val="22"/>
          <w:szCs w:val="22"/>
        </w:rPr>
        <w:t xml:space="preserve"> ET COMPTABLE</w:t>
      </w:r>
      <w:bookmarkEnd w:id="34"/>
      <w:r>
        <w:rPr>
          <w:rStyle w:val="Titre1Car"/>
          <w:rFonts w:cs="Arial"/>
          <w:sz w:val="22"/>
          <w:szCs w:val="22"/>
        </w:rPr>
        <w:t>)</w:t>
      </w:r>
      <w:bookmarkEnd w:id="35"/>
      <w:r>
        <w:rPr>
          <w:rStyle w:val="Titre1Car"/>
          <w:rFonts w:cs="Arial"/>
          <w:sz w:val="22"/>
          <w:szCs w:val="22"/>
        </w:rPr>
        <w:br/>
      </w:r>
    </w:p>
    <w:p>
      <w:pPr>
        <w:pBdr>
          <w:top w:val="single" w:sz="4" w:space="2" w:color="000000"/>
          <w:left w:val="single" w:sz="4" w:space="4" w:color="000000"/>
          <w:bottom w:val="single" w:sz="4" w:space="1" w:color="000000"/>
          <w:right w:val="single" w:sz="4" w:space="4" w:color="000000"/>
        </w:pBdr>
        <w:jc w:val="both"/>
      </w:pPr>
      <w:r>
        <w:rPr>
          <w:rFonts w:ascii="Arial" w:hAnsi="Arial" w:cs="Arial"/>
          <w:sz w:val="22"/>
          <w:szCs w:val="22"/>
        </w:rPr>
        <w:t>Tant qu’il n’est pas comptabilisé par le comptable assignataire, le TAV peut être supprimé ou modifié par le CSP sur demande justifiée du service gestionnaire RH. Dès qu’il est pris en charge en comptabilité, son statut dans CHORUS ne lui permet plus d’être supprimé ou modifié (il faudra alors passer par la procédure d’annulation ou de réduction du titre de perception), d’où l’importance des contrôles effectués par le comptable assignataire.</w:t>
      </w:r>
    </w:p>
    <w:p>
      <w:pPr>
        <w:pStyle w:val="Titre2"/>
        <w:rPr>
          <w:rStyle w:val="Titre2Car"/>
          <w:rFonts w:cs="Arial"/>
        </w:rPr>
      </w:pPr>
    </w:p>
    <w:p>
      <w:pPr>
        <w:rPr>
          <w:rStyle w:val="Titre2Car"/>
          <w:rFonts w:eastAsia="Times New Roman" w:cs="Arial"/>
          <w:color w:val="auto"/>
          <w:kern w:val="0"/>
          <w:sz w:val="22"/>
          <w:szCs w:val="22"/>
          <w:lang w:eastAsia="fr-FR"/>
        </w:rPr>
      </w:pPr>
    </w:p>
    <w:p>
      <w:pPr>
        <w:pStyle w:val="Titre2"/>
        <w:ind w:left="284" w:hanging="11"/>
      </w:pPr>
      <w:bookmarkStart w:id="36" w:name="_Toc137471044"/>
      <w:bookmarkStart w:id="37" w:name="_Toc92099154"/>
      <w:bookmarkStart w:id="38" w:name="_Toc92183228"/>
      <w:r>
        <w:rPr>
          <w:rStyle w:val="Titre2Car"/>
          <w:rFonts w:cs="Arial"/>
          <w:b w:val="0"/>
          <w:bCs w:val="0"/>
          <w:kern w:val="0"/>
          <w:sz w:val="22"/>
          <w:szCs w:val="22"/>
          <w:lang w:eastAsia="fr-FR"/>
        </w:rPr>
        <w:t>2.1 Comptabiliser et recouvrer la créance</w:t>
      </w:r>
      <w:bookmarkEnd w:id="36"/>
      <w:bookmarkEnd w:id="37"/>
      <w:bookmarkEnd w:id="38"/>
      <w:r>
        <w:rPr>
          <w:rStyle w:val="Titre2Car"/>
          <w:rFonts w:cs="Arial"/>
          <w:b w:val="0"/>
          <w:bCs w:val="0"/>
          <w:kern w:val="0"/>
          <w:sz w:val="22"/>
          <w:szCs w:val="22"/>
          <w:lang w:eastAsia="fr-FR"/>
        </w:rPr>
        <w:t xml:space="preserve"> </w:t>
      </w:r>
    </w:p>
    <w:p/>
    <w:p>
      <w:pPr>
        <w:jc w:val="both"/>
        <w:rPr>
          <w:rFonts w:ascii="Arial" w:hAnsi="Arial" w:cs="Arial"/>
          <w:b/>
          <w:sz w:val="22"/>
          <w:szCs w:val="22"/>
        </w:rPr>
      </w:pPr>
      <w:r>
        <w:rPr>
          <w:rFonts w:ascii="Arial" w:hAnsi="Arial" w:cs="Arial"/>
          <w:b/>
          <w:sz w:val="22"/>
          <w:szCs w:val="22"/>
        </w:rPr>
        <w:t>Acteurs :</w:t>
      </w:r>
    </w:p>
    <w:p>
      <w:pPr>
        <w:jc w:val="both"/>
        <w:rPr>
          <w:rFonts w:ascii="Arial" w:hAnsi="Arial" w:cs="Arial"/>
          <w:sz w:val="22"/>
          <w:szCs w:val="22"/>
        </w:rPr>
      </w:pPr>
    </w:p>
    <w:p>
      <w:pPr>
        <w:numPr>
          <w:ilvl w:val="0"/>
          <w:numId w:val="8"/>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DRFiP/DDFiP </w:t>
      </w:r>
    </w:p>
    <w:p>
      <w:pPr>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 xml:space="preserve">Objectifs : </w:t>
      </w:r>
    </w:p>
    <w:p>
      <w:pPr>
        <w:jc w:val="both"/>
        <w:rPr>
          <w:rFonts w:ascii="Arial" w:hAnsi="Arial" w:cs="Arial"/>
          <w:sz w:val="22"/>
          <w:szCs w:val="22"/>
        </w:rPr>
      </w:pPr>
    </w:p>
    <w:p>
      <w:pPr>
        <w:numPr>
          <w:ilvl w:val="0"/>
          <w:numId w:val="9"/>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Assurer le recouvrement de la créance</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 xml:space="preserve">Moyens : </w:t>
      </w:r>
    </w:p>
    <w:p>
      <w:pPr>
        <w:jc w:val="both"/>
        <w:rPr>
          <w:rFonts w:ascii="Arial" w:hAnsi="Arial" w:cs="Arial"/>
          <w:sz w:val="22"/>
          <w:szCs w:val="22"/>
        </w:rPr>
      </w:pPr>
    </w:p>
    <w:p>
      <w:pPr>
        <w:numPr>
          <w:ilvl w:val="0"/>
          <w:numId w:val="9"/>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Titre de perception</w:t>
      </w:r>
    </w:p>
    <w:p>
      <w:pPr>
        <w:suppressAutoHyphens w:val="0"/>
        <w:spacing w:before="240" w:after="160" w:line="276" w:lineRule="auto"/>
        <w:ind w:left="720"/>
        <w:contextualSpacing/>
        <w:jc w:val="both"/>
        <w:rPr>
          <w:rFonts w:ascii="Arial" w:hAnsi="Arial" w:cs="Arial"/>
          <w:sz w:val="22"/>
          <w:szCs w:val="22"/>
        </w:rPr>
      </w:pPr>
    </w:p>
    <w:p>
      <w:pPr>
        <w:jc w:val="both"/>
      </w:pPr>
      <w:r>
        <w:rPr>
          <w:rFonts w:ascii="Arial" w:hAnsi="Arial" w:cs="Arial"/>
          <w:sz w:val="22"/>
          <w:szCs w:val="22"/>
        </w:rPr>
        <w:t>Après validation du TAV par le service prescripteur/CSP, le comptable</w:t>
      </w:r>
      <w:r>
        <w:rPr>
          <w:rFonts w:ascii="Arial" w:hAnsi="Arial" w:cs="Arial"/>
          <w:b/>
          <w:sz w:val="22"/>
          <w:szCs w:val="22"/>
        </w:rPr>
        <w:t xml:space="preserve"> </w:t>
      </w:r>
      <w:r>
        <w:rPr>
          <w:rFonts w:ascii="Arial" w:hAnsi="Arial" w:cs="Arial"/>
          <w:sz w:val="22"/>
          <w:szCs w:val="22"/>
        </w:rPr>
        <w:t>effectue ses contrôles réglementaires puis prend en charge le titre dans CHORUS. Il vérifie notamment les informations saisies par le gestionnaire afin de s’assurer qu’il est bien le comptable assignataire.</w:t>
      </w:r>
    </w:p>
    <w:p>
      <w:pPr>
        <w:jc w:val="both"/>
        <w:rPr>
          <w:rFonts w:ascii="Arial" w:hAnsi="Arial" w:cs="Arial"/>
          <w:sz w:val="22"/>
          <w:szCs w:val="22"/>
        </w:rPr>
      </w:pPr>
    </w:p>
    <w:p>
      <w:pPr>
        <w:jc w:val="both"/>
      </w:pPr>
      <w:r>
        <w:rPr>
          <w:rFonts w:ascii="Arial" w:hAnsi="Arial" w:cs="Arial"/>
          <w:sz w:val="22"/>
          <w:szCs w:val="22"/>
        </w:rPr>
        <w:t xml:space="preserve">Le titre ainsi comptabilisé passe du statut de « </w:t>
      </w:r>
      <w:r>
        <w:rPr>
          <w:rFonts w:ascii="Arial" w:hAnsi="Arial" w:cs="Arial"/>
          <w:i/>
          <w:sz w:val="22"/>
          <w:szCs w:val="22"/>
        </w:rPr>
        <w:t>pré-enregistré</w:t>
      </w:r>
      <w:r>
        <w:rPr>
          <w:rFonts w:ascii="Arial" w:hAnsi="Arial" w:cs="Arial"/>
          <w:sz w:val="22"/>
          <w:szCs w:val="22"/>
        </w:rPr>
        <w:t xml:space="preserve"> » à « </w:t>
      </w:r>
      <w:r>
        <w:rPr>
          <w:rFonts w:ascii="Arial" w:hAnsi="Arial" w:cs="Arial"/>
          <w:i/>
          <w:sz w:val="22"/>
          <w:szCs w:val="22"/>
        </w:rPr>
        <w:t>facturé</w:t>
      </w:r>
      <w:r>
        <w:rPr>
          <w:rFonts w:ascii="Arial" w:hAnsi="Arial" w:cs="Arial"/>
          <w:sz w:val="22"/>
          <w:szCs w:val="22"/>
        </w:rPr>
        <w:t xml:space="preserve"> » dans l'outil Chorus. Le titre est alors envoyé automatiquement au redevable via un centre éditique.</w:t>
      </w:r>
    </w:p>
    <w:p>
      <w:pPr>
        <w:jc w:val="both"/>
        <w:rPr>
          <w:rFonts w:ascii="Arial" w:hAnsi="Arial" w:cs="Arial"/>
          <w:sz w:val="22"/>
          <w:szCs w:val="22"/>
        </w:rPr>
      </w:pPr>
    </w:p>
    <w:p>
      <w:pPr>
        <w:spacing w:before="240" w:after="240"/>
        <w:jc w:val="both"/>
      </w:pPr>
      <w:r>
        <w:rPr>
          <w:rFonts w:ascii="Arial" w:hAnsi="Arial" w:cs="Arial"/>
          <w:sz w:val="22"/>
          <w:szCs w:val="22"/>
        </w:rPr>
        <w:t>Depuis le 1</w:t>
      </w:r>
      <w:r>
        <w:rPr>
          <w:rFonts w:ascii="Arial" w:hAnsi="Arial" w:cs="Arial"/>
          <w:sz w:val="22"/>
          <w:szCs w:val="22"/>
          <w:vertAlign w:val="superscript"/>
        </w:rPr>
        <w:t>er</w:t>
      </w:r>
      <w:r>
        <w:rPr>
          <w:rFonts w:ascii="Arial" w:hAnsi="Arial" w:cs="Arial"/>
          <w:sz w:val="22"/>
          <w:szCs w:val="22"/>
        </w:rPr>
        <w:t xml:space="preserve"> septembre 2018</w:t>
      </w:r>
      <w:r>
        <w:rPr>
          <w:rStyle w:val="Ancredenotedebasdepage"/>
          <w:rFonts w:ascii="Arial" w:hAnsi="Arial" w:cs="Arial"/>
          <w:sz w:val="22"/>
          <w:szCs w:val="22"/>
        </w:rPr>
        <w:footnoteReference w:id="11"/>
      </w:r>
      <w:r>
        <w:rPr>
          <w:rFonts w:ascii="Arial" w:hAnsi="Arial" w:cs="Arial"/>
          <w:sz w:val="22"/>
          <w:szCs w:val="22"/>
        </w:rPr>
        <w:t>, le comptable assignataire du titre de perception (CC), en l’occurrence le comptable de la PSOP du service gestionnaire de paie à l’origine de l’indu, est également en charge du recouvrement (CR)</w:t>
      </w:r>
      <w:r>
        <w:rPr>
          <w:rStyle w:val="Ancredenotedebasdepage"/>
          <w:rFonts w:ascii="Arial" w:hAnsi="Arial" w:cs="Arial"/>
          <w:sz w:val="22"/>
          <w:szCs w:val="22"/>
        </w:rPr>
        <w:footnoteReference w:id="12"/>
      </w:r>
      <w:r>
        <w:rPr>
          <w:rFonts w:ascii="Arial" w:hAnsi="Arial" w:cs="Arial"/>
          <w:sz w:val="22"/>
          <w:szCs w:val="22"/>
        </w:rPr>
        <w:t xml:space="preserve">. </w:t>
      </w:r>
    </w:p>
    <w:p>
      <w:pPr>
        <w:spacing w:before="240" w:after="240"/>
        <w:jc w:val="both"/>
      </w:pPr>
      <w:r>
        <w:rPr>
          <w:rFonts w:ascii="Arial" w:hAnsi="Arial" w:cs="Arial"/>
          <w:sz w:val="22"/>
          <w:szCs w:val="22"/>
        </w:rPr>
        <w:t>La date limite de paiement du titre de perception est fixée au 15 du deuxième mois qui suit la date d'émission de ce titre exécutoire</w:t>
      </w:r>
      <w:r>
        <w:rPr>
          <w:rStyle w:val="Ancredenotedebasdepage"/>
          <w:rFonts w:ascii="Arial" w:hAnsi="Arial" w:cs="Arial"/>
          <w:sz w:val="22"/>
          <w:szCs w:val="22"/>
        </w:rPr>
        <w:footnoteReference w:id="13"/>
      </w:r>
      <w:r>
        <w:rPr>
          <w:rFonts w:ascii="Arial" w:hAnsi="Arial" w:cs="Arial"/>
          <w:sz w:val="22"/>
          <w:szCs w:val="22"/>
        </w:rPr>
        <w:t>. Passé ce délai, une majoration de 10 % est appliquée sur les sommes non réglées.</w:t>
      </w:r>
    </w:p>
    <w:p>
      <w:pPr>
        <w:pStyle w:val="Titre2"/>
        <w:ind w:left="284"/>
      </w:pPr>
      <w:bookmarkStart w:id="39" w:name="_Toc137471045"/>
      <w:bookmarkStart w:id="40" w:name="_Toc92183229"/>
      <w:bookmarkStart w:id="41" w:name="_Toc92099155"/>
      <w:r>
        <w:rPr>
          <w:rFonts w:ascii="Arial" w:hAnsi="Arial" w:cs="Arial"/>
          <w:sz w:val="22"/>
          <w:szCs w:val="22"/>
        </w:rPr>
        <w:lastRenderedPageBreak/>
        <w:t>2.2 Rétablissement des crédits</w:t>
      </w:r>
      <w:bookmarkEnd w:id="39"/>
      <w:bookmarkEnd w:id="40"/>
      <w:bookmarkEnd w:id="41"/>
      <w:r>
        <w:rPr>
          <w:rFonts w:ascii="Arial" w:hAnsi="Arial" w:cs="Arial"/>
          <w:sz w:val="22"/>
          <w:szCs w:val="22"/>
        </w:rPr>
        <w:t xml:space="preserve"> </w:t>
      </w:r>
    </w:p>
    <w:p>
      <w:pPr>
        <w:ind w:left="284"/>
      </w:pPr>
    </w:p>
    <w:p>
      <w:pPr>
        <w:jc w:val="both"/>
      </w:pPr>
      <w:r>
        <w:rPr>
          <w:rFonts w:ascii="Arial" w:hAnsi="Arial" w:cs="Arial"/>
          <w:b/>
          <w:sz w:val="22"/>
          <w:szCs w:val="22"/>
        </w:rPr>
        <w:t>Acteurs </w:t>
      </w:r>
      <w:r>
        <w:rPr>
          <w:rFonts w:ascii="Arial" w:hAnsi="Arial" w:cs="Arial"/>
          <w:sz w:val="22"/>
          <w:szCs w:val="22"/>
        </w:rPr>
        <w:t xml:space="preserve">: </w:t>
      </w:r>
    </w:p>
    <w:p>
      <w:pPr>
        <w:jc w:val="both"/>
        <w:rPr>
          <w:rFonts w:ascii="Arial" w:hAnsi="Arial" w:cs="Arial"/>
          <w:sz w:val="22"/>
          <w:szCs w:val="22"/>
        </w:rPr>
      </w:pPr>
    </w:p>
    <w:p>
      <w:pPr>
        <w:numPr>
          <w:ilvl w:val="0"/>
          <w:numId w:val="9"/>
        </w:numPr>
        <w:suppressAutoHyphens w:val="0"/>
        <w:spacing w:before="240" w:line="276" w:lineRule="auto"/>
        <w:contextualSpacing/>
        <w:jc w:val="both"/>
        <w:rPr>
          <w:rFonts w:ascii="Arial" w:hAnsi="Arial" w:cs="Arial"/>
          <w:sz w:val="22"/>
          <w:szCs w:val="22"/>
        </w:rPr>
      </w:pPr>
      <w:r>
        <w:rPr>
          <w:rFonts w:ascii="Arial" w:hAnsi="Arial" w:cs="Arial"/>
          <w:sz w:val="22"/>
          <w:szCs w:val="22"/>
        </w:rPr>
        <w:t>Comptable assignataire</w:t>
      </w:r>
    </w:p>
    <w:p>
      <w:pPr>
        <w:numPr>
          <w:ilvl w:val="0"/>
          <w:numId w:val="9"/>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paie </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b/>
          <w:sz w:val="22"/>
          <w:szCs w:val="22"/>
        </w:rPr>
      </w:pPr>
      <w:r>
        <w:rPr>
          <w:rFonts w:ascii="Arial" w:hAnsi="Arial" w:cs="Arial"/>
          <w:b/>
          <w:sz w:val="22"/>
          <w:szCs w:val="22"/>
        </w:rPr>
        <w:t>Objectifs :</w:t>
      </w:r>
    </w:p>
    <w:p>
      <w:pPr>
        <w:jc w:val="both"/>
        <w:rPr>
          <w:rFonts w:ascii="Arial" w:hAnsi="Arial" w:cs="Arial"/>
          <w:sz w:val="22"/>
          <w:szCs w:val="22"/>
        </w:rPr>
      </w:pPr>
    </w:p>
    <w:p>
      <w:pPr>
        <w:numPr>
          <w:ilvl w:val="0"/>
          <w:numId w:val="10"/>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 xml:space="preserve">Veiller au bon rétablissement des crédits </w:t>
      </w:r>
    </w:p>
    <w:p>
      <w:pPr>
        <w:suppressAutoHyphens w:val="0"/>
        <w:spacing w:before="240" w:after="160" w:line="276" w:lineRule="auto"/>
        <w:ind w:left="720"/>
        <w:contextualSpacing/>
        <w:jc w:val="both"/>
        <w:rPr>
          <w:rFonts w:ascii="Arial" w:hAnsi="Arial" w:cs="Arial"/>
          <w:sz w:val="22"/>
          <w:szCs w:val="22"/>
        </w:rPr>
      </w:pPr>
    </w:p>
    <w:p>
      <w:pPr>
        <w:jc w:val="both"/>
      </w:pPr>
      <w:r>
        <w:rPr>
          <w:rFonts w:ascii="Arial" w:hAnsi="Arial" w:cs="Arial"/>
          <w:b/>
          <w:sz w:val="22"/>
          <w:szCs w:val="22"/>
        </w:rPr>
        <w:t>Moyens </w:t>
      </w:r>
      <w:r>
        <w:rPr>
          <w:rFonts w:ascii="Arial" w:hAnsi="Arial" w:cs="Arial"/>
          <w:sz w:val="22"/>
          <w:szCs w:val="22"/>
        </w:rPr>
        <w:t>:</w:t>
      </w:r>
    </w:p>
    <w:p>
      <w:pPr>
        <w:jc w:val="both"/>
        <w:rPr>
          <w:rFonts w:ascii="Arial" w:hAnsi="Arial" w:cs="Arial"/>
          <w:sz w:val="22"/>
          <w:szCs w:val="22"/>
        </w:rPr>
      </w:pPr>
    </w:p>
    <w:p>
      <w:pPr>
        <w:numPr>
          <w:ilvl w:val="0"/>
          <w:numId w:val="10"/>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CHORUS : transaction ZRNF11</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sz w:val="22"/>
          <w:szCs w:val="22"/>
        </w:rPr>
      </w:pPr>
      <w:r>
        <w:rPr>
          <w:rFonts w:ascii="Arial" w:hAnsi="Arial" w:cs="Arial"/>
          <w:sz w:val="22"/>
          <w:szCs w:val="22"/>
        </w:rPr>
        <w:t>Le paiement des titres par l’agent est retracé dans l’application de recouvrement REP, qui se déverse dans Chorus.</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Le service gestionnaire RH peut suivre le recouvrement de la créance via l’infocentre de CHORUS et identifier les créances devant faire l'objet d'un rétablissement de crédits (RDC).</w:t>
      </w:r>
    </w:p>
    <w:p>
      <w:pPr>
        <w:jc w:val="both"/>
      </w:pPr>
      <w:r>
        <w:rPr>
          <w:rFonts w:ascii="Arial" w:hAnsi="Arial" w:cs="Arial"/>
          <w:sz w:val="22"/>
          <w:szCs w:val="22"/>
        </w:rPr>
        <w:t>Le service gestionnaire RH demande alors au comptable d'effectuer un rétablissement de crédits. En tant qu'ordonnateur, il est le seul à pouvoir faire cette demande par le biais de la transaction ZRNF11 (</w:t>
      </w:r>
      <w:r>
        <w:rPr>
          <w:rFonts w:ascii="Arial" w:hAnsi="Arial" w:cs="Arial"/>
          <w:i/>
          <w:sz w:val="22"/>
          <w:szCs w:val="22"/>
        </w:rPr>
        <w:t>cf</w:t>
      </w:r>
      <w:r>
        <w:rPr>
          <w:rFonts w:ascii="Arial" w:hAnsi="Arial" w:cs="Arial"/>
          <w:sz w:val="22"/>
          <w:szCs w:val="22"/>
        </w:rPr>
        <w:t>. annexe 7 : procédure ZRNF11).</w:t>
      </w:r>
    </w:p>
    <w:p>
      <w:pPr>
        <w:jc w:val="both"/>
        <w:rPr>
          <w:rFonts w:ascii="Arial" w:hAnsi="Arial" w:cs="Arial"/>
          <w:sz w:val="22"/>
          <w:szCs w:val="22"/>
        </w:rPr>
      </w:pPr>
    </w:p>
    <w:p>
      <w:pPr>
        <w:jc w:val="both"/>
      </w:pPr>
      <w:r>
        <w:rPr>
          <w:rFonts w:ascii="Arial" w:hAnsi="Arial" w:cs="Arial"/>
          <w:sz w:val="22"/>
          <w:szCs w:val="22"/>
        </w:rPr>
        <w:t xml:space="preserve">La transaction ZRNF11 permet au comptable d’être informé de la demande de RDC. Il procède, après ses contrôles réglementaires, au rétablissement de crédits par atténuation de dépenses, afin de mettre à jour les soldes de crédits disponibles sur l’imputation budgétaire précisée sur la créance. </w:t>
      </w:r>
      <w:r>
        <w:rPr>
          <w:rFonts w:ascii="Arial" w:hAnsi="Arial" w:cs="Arial"/>
          <w:sz w:val="22"/>
          <w:szCs w:val="22"/>
          <w:u w:val="single"/>
        </w:rPr>
        <w:t>Ce RDC ne se traduit jamais par une mise à disposition de crédits supplémentaires</w:t>
      </w:r>
      <w:r>
        <w:rPr>
          <w:rFonts w:ascii="Arial" w:hAnsi="Arial" w:cs="Arial"/>
          <w:sz w:val="22"/>
          <w:szCs w:val="22"/>
        </w:rPr>
        <w:t>. Cette atténuation de dépenses conduit à réduire la dépense d'origine, déjà comptabilisée budgétairement, en augmentant le montant d'autorisation d’engagement et de crédit de paiement disponible à hauteur du remboursement effectué.</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Le service budgétaire peut alors suivre les atténuations de dépenses résultant des RDC effectués par le comptable via la transaction ZRNF11.</w:t>
      </w:r>
    </w:p>
    <w:p>
      <w:pPr>
        <w:jc w:val="both"/>
        <w:rPr>
          <w:rFonts w:ascii="Arial" w:hAnsi="Arial" w:cs="Arial"/>
          <w:sz w:val="22"/>
          <w:szCs w:val="22"/>
        </w:rPr>
      </w:pPr>
    </w:p>
    <w:p>
      <w:pPr>
        <w:jc w:val="both"/>
      </w:pPr>
      <w:r>
        <w:rPr>
          <w:rFonts w:ascii="Arial" w:hAnsi="Arial" w:cs="Arial"/>
          <w:sz w:val="22"/>
          <w:szCs w:val="22"/>
        </w:rPr>
        <w:t xml:space="preserve">Il est rappelé que, </w:t>
      </w:r>
      <w:r>
        <w:rPr>
          <w:rFonts w:ascii="Arial" w:hAnsi="Arial" w:cs="Arial"/>
          <w:b/>
          <w:sz w:val="22"/>
          <w:szCs w:val="22"/>
        </w:rPr>
        <w:t>dans le cas particulier de remboursement des indus de paie, les rétablissements de crédits ne sont pas soumis à des contraintes de délais</w:t>
      </w:r>
      <w:r>
        <w:rPr>
          <w:rFonts w:ascii="Arial" w:hAnsi="Arial" w:cs="Arial"/>
          <w:sz w:val="22"/>
          <w:szCs w:val="22"/>
        </w:rPr>
        <w:t>.</w:t>
      </w:r>
    </w:p>
    <w:p>
      <w:pPr>
        <w:rPr>
          <w:rStyle w:val="Titre1Car"/>
          <w:rFonts w:cs="Arial"/>
          <w:sz w:val="22"/>
          <w:szCs w:val="22"/>
        </w:rPr>
      </w:pPr>
    </w:p>
    <w:p>
      <w:pPr>
        <w:rPr>
          <w:rStyle w:val="Titre1Car"/>
          <w:rFonts w:cs="Arial"/>
          <w:sz w:val="22"/>
          <w:szCs w:val="22"/>
        </w:rPr>
      </w:pPr>
    </w:p>
    <w:p>
      <w:pPr>
        <w:rPr>
          <w:rStyle w:val="Titre1Car"/>
          <w:rFonts w:cs="Arial"/>
          <w:sz w:val="22"/>
          <w:szCs w:val="22"/>
        </w:rPr>
      </w:pPr>
    </w:p>
    <w:p>
      <w:pPr>
        <w:rPr>
          <w:rStyle w:val="Titre1Car"/>
          <w:rFonts w:cs="Arial"/>
          <w:sz w:val="22"/>
          <w:szCs w:val="22"/>
        </w:rPr>
      </w:pPr>
    </w:p>
    <w:p>
      <w:pPr>
        <w:suppressAutoHyphens w:val="0"/>
        <w:rPr>
          <w:rStyle w:val="Titre1Car"/>
          <w:rFonts w:cs="Arial"/>
          <w:sz w:val="22"/>
          <w:szCs w:val="22"/>
        </w:rPr>
      </w:pPr>
    </w:p>
    <w:p>
      <w:pPr>
        <w:rPr>
          <w:rStyle w:val="Titre1Car"/>
          <w:rFonts w:cs="Arial"/>
          <w:sz w:val="22"/>
          <w:szCs w:val="22"/>
        </w:rPr>
      </w:pPr>
    </w:p>
    <w:p>
      <w:pPr>
        <w:rPr>
          <w:rStyle w:val="Titre1Car"/>
          <w:rFonts w:cs="Arial"/>
          <w:sz w:val="22"/>
          <w:szCs w:val="22"/>
        </w:rPr>
      </w:pPr>
    </w:p>
    <w:p>
      <w:pPr>
        <w:rPr>
          <w:rStyle w:val="Titre1Car"/>
          <w:rFonts w:cs="Arial"/>
          <w:sz w:val="22"/>
          <w:szCs w:val="22"/>
        </w:rPr>
      </w:pPr>
    </w:p>
    <w:p>
      <w:pPr>
        <w:rPr>
          <w:rStyle w:val="Titre1Car"/>
          <w:rFonts w:cs="Arial"/>
          <w:sz w:val="22"/>
          <w:szCs w:val="22"/>
        </w:rPr>
      </w:pPr>
    </w:p>
    <w:p>
      <w:pPr>
        <w:pStyle w:val="Titre1"/>
        <w:jc w:val="both"/>
      </w:pPr>
      <w:bookmarkStart w:id="42" w:name="_Toc137471046"/>
      <w:bookmarkStart w:id="43" w:name="_Toc92099156"/>
      <w:bookmarkStart w:id="44" w:name="_Toc92183230"/>
      <w:r>
        <w:rPr>
          <w:rStyle w:val="Titre1Car"/>
          <w:rFonts w:cs="Arial"/>
          <w:sz w:val="22"/>
          <w:szCs w:val="22"/>
        </w:rPr>
        <w:lastRenderedPageBreak/>
        <w:t>3. INFORMATION DE L’AGENT EN CAS DE DEMANDE DE PRECISIONS OU DE RECLAMATION (SERVICE ORDONNATEUR ET COMPTABLE)</w:t>
      </w:r>
      <w:bookmarkEnd w:id="42"/>
      <w:bookmarkEnd w:id="43"/>
      <w:bookmarkEnd w:id="44"/>
    </w:p>
    <w:p>
      <w:pPr>
        <w:tabs>
          <w:tab w:val="left" w:pos="2565"/>
        </w:tabs>
        <w:jc w:val="both"/>
        <w:rPr>
          <w:rFonts w:ascii="Arial" w:hAnsi="Arial" w:cs="Arial"/>
          <w:sz w:val="22"/>
          <w:szCs w:val="22"/>
        </w:rPr>
      </w:pPr>
    </w:p>
    <w:p>
      <w:pPr>
        <w:tabs>
          <w:tab w:val="left" w:pos="2565"/>
        </w:tabs>
        <w:rPr>
          <w:rFonts w:ascii="Arial" w:hAnsi="Arial" w:cs="Arial"/>
          <w:sz w:val="22"/>
          <w:szCs w:val="22"/>
        </w:rPr>
      </w:pPr>
    </w:p>
    <w:p>
      <w:pPr>
        <w:pBdr>
          <w:top w:val="single" w:sz="4" w:space="1" w:color="000000"/>
          <w:left w:val="single" w:sz="4" w:space="4" w:color="000000"/>
          <w:bottom w:val="single" w:sz="4" w:space="1" w:color="000000"/>
          <w:right w:val="single" w:sz="4" w:space="4" w:color="000000"/>
        </w:pBdr>
        <w:jc w:val="both"/>
        <w:rPr>
          <w:rFonts w:ascii="Arial" w:hAnsi="Arial" w:cs="Arial"/>
          <w:sz w:val="22"/>
          <w:szCs w:val="22"/>
        </w:rPr>
      </w:pPr>
    </w:p>
    <w:p>
      <w:pPr>
        <w:pBdr>
          <w:top w:val="single" w:sz="4" w:space="1" w:color="000000"/>
          <w:left w:val="single" w:sz="4" w:space="4" w:color="000000"/>
          <w:bottom w:val="single" w:sz="4" w:space="1" w:color="000000"/>
          <w:right w:val="single" w:sz="4" w:space="4" w:color="000000"/>
        </w:pBdr>
        <w:jc w:val="both"/>
        <w:rPr>
          <w:rFonts w:ascii="Arial" w:hAnsi="Arial" w:cs="Arial"/>
          <w:sz w:val="22"/>
          <w:szCs w:val="22"/>
        </w:rPr>
      </w:pPr>
      <w:r>
        <w:rPr>
          <w:rFonts w:ascii="Arial" w:hAnsi="Arial" w:cs="Arial"/>
          <w:sz w:val="22"/>
          <w:szCs w:val="22"/>
        </w:rPr>
        <w:t>A réception du titre de perception, l’agent peut demander des explications relatives à l’indu de rémunération et, le cas échéant, contester le titre. Lorsqu’il règle le montant du titre de perception auprès du comptable chargé du recouvrement (DR/DDFiP), il peut demander à celui-ci une déclaration de recette.</w:t>
      </w:r>
    </w:p>
    <w:p>
      <w:pPr>
        <w:pBdr>
          <w:top w:val="single" w:sz="4" w:space="1" w:color="000000"/>
          <w:left w:val="single" w:sz="4" w:space="4" w:color="000000"/>
          <w:bottom w:val="single" w:sz="4" w:space="1" w:color="000000"/>
          <w:right w:val="single" w:sz="4" w:space="4" w:color="000000"/>
        </w:pBdr>
        <w:jc w:val="both"/>
        <w:rPr>
          <w:rFonts w:ascii="Arial" w:hAnsi="Arial" w:cs="Arial"/>
          <w:sz w:val="22"/>
          <w:szCs w:val="22"/>
        </w:rPr>
      </w:pPr>
    </w:p>
    <w:p>
      <w:pPr>
        <w:pStyle w:val="Titre2"/>
        <w:rPr>
          <w:rStyle w:val="Titre2Car"/>
          <w:rFonts w:cs="Arial"/>
        </w:rPr>
      </w:pPr>
    </w:p>
    <w:p/>
    <w:p>
      <w:pPr>
        <w:pStyle w:val="Titre2"/>
        <w:ind w:left="284"/>
      </w:pPr>
      <w:bookmarkStart w:id="45" w:name="_Toc137471047"/>
      <w:bookmarkStart w:id="46" w:name="_Toc92099157"/>
      <w:bookmarkStart w:id="47" w:name="_Toc92183231"/>
      <w:r>
        <w:rPr>
          <w:rStyle w:val="Titre2Car"/>
          <w:rFonts w:cs="Arial"/>
          <w:b w:val="0"/>
          <w:bCs w:val="0"/>
          <w:kern w:val="0"/>
          <w:sz w:val="22"/>
          <w:szCs w:val="22"/>
          <w:lang w:eastAsia="fr-FR"/>
        </w:rPr>
        <w:t>3.1 Demande de renseignement d’un agent sur son titre de perception</w:t>
      </w:r>
      <w:bookmarkEnd w:id="45"/>
      <w:bookmarkEnd w:id="46"/>
      <w:bookmarkEnd w:id="47"/>
    </w:p>
    <w:p/>
    <w:p/>
    <w:p>
      <w:pPr>
        <w:jc w:val="both"/>
      </w:pPr>
      <w:r>
        <w:rPr>
          <w:rFonts w:ascii="Arial" w:hAnsi="Arial" w:cs="Arial"/>
          <w:b/>
          <w:sz w:val="22"/>
          <w:szCs w:val="22"/>
        </w:rPr>
        <w:t>Acteurs </w:t>
      </w:r>
      <w:r>
        <w:rPr>
          <w:rFonts w:ascii="Arial" w:hAnsi="Arial" w:cs="Arial"/>
          <w:sz w:val="22"/>
          <w:szCs w:val="22"/>
        </w:rPr>
        <w:t xml:space="preserve">: </w:t>
      </w:r>
    </w:p>
    <w:p>
      <w:pPr>
        <w:jc w:val="both"/>
        <w:rPr>
          <w:rFonts w:ascii="Arial" w:hAnsi="Arial" w:cs="Arial"/>
          <w:sz w:val="22"/>
          <w:szCs w:val="22"/>
        </w:rPr>
      </w:pPr>
    </w:p>
    <w:p>
      <w:pPr>
        <w:numPr>
          <w:ilvl w:val="0"/>
          <w:numId w:val="36"/>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paye </w:t>
      </w:r>
    </w:p>
    <w:p>
      <w:pPr>
        <w:numPr>
          <w:ilvl w:val="0"/>
          <w:numId w:val="36"/>
        </w:numPr>
        <w:suppressAutoHyphens w:val="0"/>
        <w:spacing w:before="240" w:line="276" w:lineRule="auto"/>
        <w:contextualSpacing/>
        <w:jc w:val="both"/>
        <w:rPr>
          <w:rFonts w:ascii="Arial" w:hAnsi="Arial" w:cs="Arial"/>
          <w:sz w:val="22"/>
          <w:szCs w:val="22"/>
        </w:rPr>
      </w:pPr>
      <w:r>
        <w:rPr>
          <w:rFonts w:ascii="Arial" w:hAnsi="Arial" w:cs="Arial"/>
          <w:sz w:val="22"/>
          <w:szCs w:val="22"/>
        </w:rPr>
        <w:t>Bureau RH de proximité</w:t>
      </w:r>
    </w:p>
    <w:p>
      <w:pPr>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 xml:space="preserve">Objectifs : </w:t>
      </w:r>
    </w:p>
    <w:p>
      <w:pPr>
        <w:jc w:val="both"/>
        <w:rPr>
          <w:rFonts w:ascii="Arial" w:hAnsi="Arial" w:cs="Arial"/>
          <w:sz w:val="22"/>
          <w:szCs w:val="22"/>
        </w:rPr>
      </w:pPr>
    </w:p>
    <w:p>
      <w:pPr>
        <w:numPr>
          <w:ilvl w:val="0"/>
          <w:numId w:val="3"/>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veiller à la bonne information de l’agent et éviter les contentieux. </w:t>
      </w:r>
    </w:p>
    <w:p>
      <w:pPr>
        <w:jc w:val="both"/>
        <w:rPr>
          <w:rFonts w:ascii="Arial" w:hAnsi="Arial" w:cs="Arial"/>
          <w:b/>
          <w:sz w:val="22"/>
          <w:szCs w:val="22"/>
        </w:rPr>
      </w:pPr>
    </w:p>
    <w:p>
      <w:pPr>
        <w:jc w:val="both"/>
        <w:rPr>
          <w:rFonts w:ascii="Arial" w:hAnsi="Arial" w:cs="Arial"/>
          <w:b/>
          <w:sz w:val="22"/>
          <w:szCs w:val="22"/>
        </w:rPr>
      </w:pPr>
      <w:r>
        <w:rPr>
          <w:rFonts w:ascii="Arial" w:hAnsi="Arial" w:cs="Arial"/>
          <w:b/>
          <w:sz w:val="22"/>
          <w:szCs w:val="22"/>
        </w:rPr>
        <w:t>Moyens :</w:t>
      </w:r>
    </w:p>
    <w:p>
      <w:pPr>
        <w:numPr>
          <w:ilvl w:val="0"/>
          <w:numId w:val="37"/>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 xml:space="preserve">Bulletin(s) de paye antérieur(s) à celui où figure l’indu </w:t>
      </w:r>
    </w:p>
    <w:p>
      <w:pPr>
        <w:numPr>
          <w:ilvl w:val="0"/>
          <w:numId w:val="37"/>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Bulletin(s) de paye où figure l’indu</w:t>
      </w:r>
    </w:p>
    <w:p>
      <w:pPr>
        <w:numPr>
          <w:ilvl w:val="0"/>
          <w:numId w:val="37"/>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Acte, décision ou état liquidatif à l’origine du trop-perçu (exemple : arrêté de détachement, décision mettant fin aux fonctions de l’agent) </w:t>
      </w:r>
    </w:p>
    <w:p>
      <w:pPr>
        <w:numPr>
          <w:ilvl w:val="0"/>
          <w:numId w:val="37"/>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Etat PKO ou QTV</w:t>
      </w:r>
    </w:p>
    <w:p>
      <w:pPr>
        <w:numPr>
          <w:ilvl w:val="0"/>
          <w:numId w:val="37"/>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Coordonnées du gestionnaire dont dépend l’agent</w:t>
      </w:r>
    </w:p>
    <w:p>
      <w:pPr>
        <w:jc w:val="both"/>
        <w:rPr>
          <w:rFonts w:ascii="Arial" w:hAnsi="Arial" w:cs="Arial"/>
          <w:sz w:val="22"/>
          <w:szCs w:val="22"/>
        </w:rPr>
      </w:pPr>
      <w:r>
        <w:rPr>
          <w:rFonts w:ascii="Arial" w:hAnsi="Arial" w:cs="Arial"/>
          <w:sz w:val="22"/>
          <w:szCs w:val="22"/>
        </w:rPr>
        <w:t>À partir de l’édition de l’état PKO, le gestionnaire peut renseigner un agent qui l’interroge sur son indu de rémunération.</w:t>
      </w:r>
    </w:p>
    <w:p>
      <w:pPr>
        <w:jc w:val="both"/>
        <w:rPr>
          <w:rFonts w:ascii="Arial" w:hAnsi="Arial" w:cs="Arial"/>
          <w:sz w:val="22"/>
          <w:szCs w:val="22"/>
        </w:rPr>
      </w:pPr>
    </w:p>
    <w:p>
      <w:pPr>
        <w:jc w:val="both"/>
      </w:pPr>
      <w:r>
        <w:rPr>
          <w:rFonts w:ascii="Arial" w:hAnsi="Arial" w:cs="Arial"/>
          <w:sz w:val="22"/>
          <w:szCs w:val="22"/>
        </w:rPr>
        <w:t xml:space="preserve">Le gestionnaire pourra utilement rappeler à l’agent qu’il peut payer en ligne son titre de perception sur </w:t>
      </w:r>
      <w:r>
        <w:rPr>
          <w:rFonts w:ascii="Arial" w:hAnsi="Arial" w:cs="Arial"/>
          <w:b/>
          <w:sz w:val="22"/>
          <w:szCs w:val="22"/>
        </w:rPr>
        <w:t>PayFIP.gouv.fr</w:t>
      </w:r>
      <w:r>
        <w:rPr>
          <w:rFonts w:ascii="Arial" w:hAnsi="Arial" w:cs="Arial"/>
          <w:sz w:val="22"/>
          <w:szCs w:val="22"/>
        </w:rPr>
        <w:t>, sous réserve de ne pas avoir dépassé la date limite de paiement, précisée sur le recto du titre de perception (</w:t>
      </w:r>
      <w:r>
        <w:rPr>
          <w:rFonts w:ascii="Arial" w:hAnsi="Arial" w:cs="Arial"/>
          <w:i/>
          <w:sz w:val="22"/>
          <w:szCs w:val="22"/>
        </w:rPr>
        <w:t>cf. </w:t>
      </w:r>
      <w:r>
        <w:rPr>
          <w:rFonts w:ascii="Arial" w:hAnsi="Arial" w:cs="Arial"/>
          <w:sz w:val="22"/>
          <w:szCs w:val="22"/>
        </w:rPr>
        <w:t>: annexe 7)</w:t>
      </w:r>
    </w:p>
    <w:p>
      <w:pPr>
        <w:jc w:val="both"/>
        <w:rPr>
          <w:rFonts w:ascii="Arial" w:hAnsi="Arial" w:cs="Arial"/>
          <w:sz w:val="22"/>
          <w:szCs w:val="22"/>
        </w:rPr>
      </w:pPr>
    </w:p>
    <w:p>
      <w:pPr>
        <w:jc w:val="both"/>
        <w:rPr>
          <w:rFonts w:ascii="Arial" w:hAnsi="Arial" w:cs="Arial"/>
          <w:sz w:val="22"/>
          <w:szCs w:val="22"/>
        </w:rPr>
      </w:pPr>
    </w:p>
    <w:p>
      <w:pPr>
        <w:spacing w:before="240" w:after="240"/>
      </w:pPr>
      <w:r>
        <w:rPr>
          <w:noProof/>
        </w:rPr>
        <w:drawing>
          <wp:inline distT="0" distB="0" distL="0" distR="0">
            <wp:extent cx="5755640" cy="2040255"/>
            <wp:effectExtent l="0" t="0" r="0" b="0"/>
            <wp:docPr id="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4"/>
                    <pic:cNvPicPr>
                      <a:picLocks noChangeAspect="1" noChangeArrowheads="1"/>
                    </pic:cNvPicPr>
                  </pic:nvPicPr>
                  <pic:blipFill>
                    <a:blip r:embed="rId16"/>
                    <a:stretch>
                      <a:fillRect/>
                    </a:stretch>
                  </pic:blipFill>
                  <pic:spPr bwMode="auto">
                    <a:xfrm>
                      <a:off x="0" y="0"/>
                      <a:ext cx="5755640" cy="2040255"/>
                    </a:xfrm>
                    <a:prstGeom prst="rect">
                      <a:avLst/>
                    </a:prstGeom>
                  </pic:spPr>
                </pic:pic>
              </a:graphicData>
            </a:graphic>
          </wp:inline>
        </w:drawing>
      </w:r>
    </w:p>
    <w:p>
      <w:pPr>
        <w:pStyle w:val="Titre2"/>
        <w:rPr>
          <w:rStyle w:val="Titre2Car"/>
          <w:rFonts w:cs="Arial"/>
        </w:rPr>
      </w:pPr>
    </w:p>
    <w:p>
      <w:pPr>
        <w:pStyle w:val="Titre2"/>
        <w:ind w:left="284"/>
      </w:pPr>
      <w:bookmarkStart w:id="48" w:name="_Toc92099158"/>
      <w:bookmarkStart w:id="49" w:name="_Toc92183232"/>
      <w:bookmarkStart w:id="50" w:name="_Toc137471048"/>
      <w:r>
        <w:rPr>
          <w:rStyle w:val="Titre2Car"/>
          <w:rFonts w:cs="Arial"/>
          <w:b w:val="0"/>
          <w:bCs w:val="0"/>
          <w:kern w:val="0"/>
          <w:sz w:val="22"/>
          <w:szCs w:val="22"/>
          <w:lang w:eastAsia="fr-FR"/>
        </w:rPr>
        <w:t xml:space="preserve">3.2 Demande de l'agent souhaitant s’acquitter </w:t>
      </w:r>
      <w:bookmarkEnd w:id="48"/>
      <w:bookmarkEnd w:id="49"/>
      <w:r>
        <w:rPr>
          <w:rStyle w:val="Titre2Car"/>
          <w:rFonts w:cs="Arial"/>
          <w:b w:val="0"/>
          <w:bCs w:val="0"/>
          <w:kern w:val="0"/>
          <w:sz w:val="22"/>
          <w:szCs w:val="22"/>
          <w:lang w:eastAsia="fr-FR"/>
        </w:rPr>
        <w:t>de sa dette avant l’émission du titre</w:t>
      </w:r>
      <w:bookmarkEnd w:id="50"/>
    </w:p>
    <w:p/>
    <w:p>
      <w:r>
        <w:rPr>
          <w:rFonts w:ascii="Arial" w:hAnsi="Arial" w:cs="Arial"/>
          <w:b/>
          <w:sz w:val="22"/>
          <w:szCs w:val="22"/>
        </w:rPr>
        <w:t>Acteurs </w:t>
      </w:r>
      <w:r>
        <w:rPr>
          <w:rFonts w:ascii="Arial" w:hAnsi="Arial" w:cs="Arial"/>
          <w:sz w:val="22"/>
          <w:szCs w:val="22"/>
        </w:rPr>
        <w:t xml:space="preserve">: </w:t>
      </w:r>
    </w:p>
    <w:p>
      <w:pPr>
        <w:rPr>
          <w:rFonts w:ascii="Arial" w:hAnsi="Arial" w:cs="Arial"/>
          <w:sz w:val="22"/>
          <w:szCs w:val="22"/>
        </w:rPr>
      </w:pPr>
    </w:p>
    <w:p>
      <w:pPr>
        <w:numPr>
          <w:ilvl w:val="0"/>
          <w:numId w:val="38"/>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paie </w:t>
      </w:r>
    </w:p>
    <w:p>
      <w:pPr>
        <w:numPr>
          <w:ilvl w:val="0"/>
          <w:numId w:val="38"/>
        </w:numPr>
        <w:suppressAutoHyphens w:val="0"/>
        <w:spacing w:before="240" w:line="276" w:lineRule="auto"/>
        <w:contextualSpacing/>
        <w:jc w:val="both"/>
        <w:rPr>
          <w:rFonts w:ascii="Arial" w:hAnsi="Arial" w:cs="Arial"/>
          <w:sz w:val="22"/>
          <w:szCs w:val="22"/>
        </w:rPr>
      </w:pPr>
      <w:r>
        <w:rPr>
          <w:rFonts w:ascii="Arial" w:hAnsi="Arial" w:cs="Arial"/>
          <w:sz w:val="22"/>
          <w:szCs w:val="22"/>
        </w:rPr>
        <w:t>Bureau RH de proximité</w:t>
      </w:r>
    </w:p>
    <w:p>
      <w:pPr>
        <w:numPr>
          <w:ilvl w:val="0"/>
          <w:numId w:val="38"/>
        </w:numPr>
        <w:suppressAutoHyphens w:val="0"/>
        <w:spacing w:before="240" w:line="276" w:lineRule="auto"/>
        <w:contextualSpacing/>
        <w:jc w:val="both"/>
        <w:rPr>
          <w:rFonts w:ascii="Arial" w:hAnsi="Arial" w:cs="Arial"/>
          <w:sz w:val="22"/>
          <w:szCs w:val="22"/>
        </w:rPr>
      </w:pPr>
      <w:r>
        <w:rPr>
          <w:rFonts w:ascii="Arial" w:hAnsi="Arial" w:cs="Arial"/>
          <w:sz w:val="22"/>
          <w:szCs w:val="22"/>
        </w:rPr>
        <w:t>DRFiP/DDFiP</w:t>
      </w:r>
    </w:p>
    <w:p>
      <w:pPr>
        <w:suppressAutoHyphens w:val="0"/>
        <w:spacing w:before="240" w:line="276" w:lineRule="auto"/>
        <w:ind w:left="360"/>
        <w:contextualSpacing/>
        <w:rPr>
          <w:rFonts w:ascii="Arial" w:hAnsi="Arial" w:cs="Arial"/>
          <w:b/>
          <w:sz w:val="22"/>
          <w:szCs w:val="22"/>
        </w:rPr>
      </w:pPr>
    </w:p>
    <w:p>
      <w:pPr>
        <w:rPr>
          <w:rFonts w:ascii="Arial" w:hAnsi="Arial" w:cs="Arial"/>
          <w:b/>
          <w:sz w:val="22"/>
          <w:szCs w:val="22"/>
        </w:rPr>
      </w:pPr>
      <w:r>
        <w:rPr>
          <w:rFonts w:ascii="Arial" w:hAnsi="Arial" w:cs="Arial"/>
          <w:b/>
          <w:sz w:val="22"/>
          <w:szCs w:val="22"/>
        </w:rPr>
        <w:t xml:space="preserve">Objectifs : </w:t>
      </w:r>
    </w:p>
    <w:p>
      <w:pPr>
        <w:rPr>
          <w:rFonts w:ascii="Arial" w:hAnsi="Arial" w:cs="Arial"/>
          <w:sz w:val="22"/>
          <w:szCs w:val="22"/>
        </w:rPr>
      </w:pPr>
    </w:p>
    <w:p>
      <w:pPr>
        <w:numPr>
          <w:ilvl w:val="0"/>
          <w:numId w:val="39"/>
        </w:numPr>
        <w:suppressAutoHyphens w:val="0"/>
        <w:spacing w:before="240" w:after="160" w:line="276" w:lineRule="auto"/>
        <w:contextualSpacing/>
        <w:rPr>
          <w:rFonts w:ascii="Arial" w:hAnsi="Arial" w:cs="Arial"/>
          <w:sz w:val="22"/>
          <w:szCs w:val="22"/>
        </w:rPr>
      </w:pPr>
      <w:r>
        <w:rPr>
          <w:rFonts w:ascii="Arial" w:hAnsi="Arial" w:cs="Arial"/>
          <w:sz w:val="22"/>
          <w:szCs w:val="22"/>
        </w:rPr>
        <w:t>Répondre au besoin de l’agent,</w:t>
      </w:r>
    </w:p>
    <w:p>
      <w:pPr>
        <w:numPr>
          <w:ilvl w:val="0"/>
          <w:numId w:val="39"/>
        </w:numPr>
        <w:suppressAutoHyphens w:val="0"/>
        <w:spacing w:before="240" w:after="160" w:line="276" w:lineRule="auto"/>
        <w:contextualSpacing/>
        <w:rPr>
          <w:rFonts w:ascii="Arial" w:hAnsi="Arial" w:cs="Arial"/>
          <w:sz w:val="22"/>
          <w:szCs w:val="22"/>
        </w:rPr>
      </w:pPr>
      <w:r>
        <w:rPr>
          <w:rFonts w:ascii="Arial" w:hAnsi="Arial" w:cs="Arial"/>
          <w:sz w:val="22"/>
          <w:szCs w:val="22"/>
        </w:rPr>
        <w:t>Assurer la qualité du service rendu à l’agent</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Moyens : </w:t>
      </w:r>
    </w:p>
    <w:p>
      <w:pPr>
        <w:rPr>
          <w:rFonts w:ascii="Arial" w:hAnsi="Arial" w:cs="Arial"/>
          <w:sz w:val="22"/>
          <w:szCs w:val="22"/>
        </w:rPr>
      </w:pPr>
    </w:p>
    <w:p>
      <w:pPr>
        <w:numPr>
          <w:ilvl w:val="0"/>
          <w:numId w:val="11"/>
        </w:numPr>
        <w:suppressAutoHyphens w:val="0"/>
        <w:spacing w:before="240" w:after="160" w:line="276" w:lineRule="auto"/>
        <w:contextualSpacing/>
        <w:rPr>
          <w:rFonts w:ascii="Arial" w:hAnsi="Arial" w:cs="Arial"/>
          <w:sz w:val="22"/>
          <w:szCs w:val="22"/>
        </w:rPr>
      </w:pPr>
      <w:r>
        <w:rPr>
          <w:rFonts w:ascii="Arial" w:hAnsi="Arial" w:cs="Arial"/>
          <w:sz w:val="22"/>
          <w:szCs w:val="22"/>
        </w:rPr>
        <w:t xml:space="preserve">Coordonnées du SLR dont dépend l’agent </w:t>
      </w:r>
    </w:p>
    <w:p>
      <w:pPr>
        <w:jc w:val="both"/>
        <w:rPr>
          <w:rFonts w:ascii="Arial" w:hAnsi="Arial" w:cs="Arial"/>
          <w:sz w:val="22"/>
          <w:szCs w:val="22"/>
        </w:rPr>
      </w:pPr>
      <w:r>
        <w:rPr>
          <w:rFonts w:ascii="Arial" w:hAnsi="Arial" w:cs="Arial"/>
          <w:sz w:val="22"/>
          <w:szCs w:val="22"/>
        </w:rPr>
        <w:t xml:space="preserve">Lorsqu’un agent souhaite impérativement s’acquitter de sa dette avant la réception du titre de perception, le service gestionnaire peut renvoyer l’usager vers le comptable RNF qui lui indiquera la procédure à suivre (règlement par virement à privilégier). A titre d’illustration, et afin de garantir une bonne imputation du virement, l’agent pourra préciser dans son virement la mention suivante : « nom, prénom – indu de REM ». </w:t>
      </w:r>
    </w:p>
    <w:p>
      <w:pPr>
        <w:jc w:val="both"/>
        <w:rPr>
          <w:rFonts w:ascii="Arial" w:hAnsi="Arial" w:cs="Arial"/>
          <w:sz w:val="22"/>
          <w:szCs w:val="22"/>
        </w:rPr>
      </w:pPr>
    </w:p>
    <w:p>
      <w:pPr>
        <w:jc w:val="both"/>
        <w:rPr>
          <w:rFonts w:ascii="Arial" w:hAnsi="Arial" w:cs="Arial"/>
          <w:sz w:val="22"/>
          <w:szCs w:val="22"/>
          <w:u w:val="single"/>
        </w:rPr>
      </w:pPr>
      <w:r>
        <w:rPr>
          <w:rFonts w:ascii="Arial" w:hAnsi="Arial" w:cs="Arial"/>
          <w:sz w:val="22"/>
          <w:szCs w:val="22"/>
          <w:u w:val="single"/>
        </w:rPr>
        <w:t>Le paiement avant émission du titre est à déconseiller, car il complexifie le suivi de l’indu et l’agent risque de recevoir tout de même un titre de perception qu’il faudra ensuite annuler.</w:t>
      </w:r>
    </w:p>
    <w:p>
      <w:pPr>
        <w:jc w:val="both"/>
        <w:rPr>
          <w:rFonts w:ascii="Arial" w:hAnsi="Arial" w:cs="Arial"/>
          <w:sz w:val="22"/>
          <w:szCs w:val="22"/>
          <w:u w:val="single"/>
        </w:rPr>
      </w:pPr>
    </w:p>
    <w:p>
      <w:pPr>
        <w:jc w:val="both"/>
        <w:rPr>
          <w:rFonts w:ascii="Arial" w:hAnsi="Arial" w:cs="Arial"/>
          <w:sz w:val="22"/>
          <w:szCs w:val="22"/>
        </w:rPr>
      </w:pPr>
      <w:r>
        <w:rPr>
          <w:rFonts w:ascii="Arial" w:hAnsi="Arial" w:cs="Arial"/>
          <w:sz w:val="22"/>
          <w:szCs w:val="22"/>
        </w:rPr>
        <w:t>À la réception de la demande de l’agent souhaitant s’acquitter rapidement de sa dette, le comptable (le service RNF assignataire) en informe le service gestionnaire par courriel.</w:t>
      </w:r>
    </w:p>
    <w:p>
      <w:pPr>
        <w:jc w:val="both"/>
        <w:rPr>
          <w:rFonts w:ascii="Arial" w:hAnsi="Arial" w:cs="Arial"/>
          <w:sz w:val="22"/>
          <w:szCs w:val="22"/>
        </w:rPr>
      </w:pPr>
    </w:p>
    <w:p>
      <w:pPr>
        <w:jc w:val="both"/>
      </w:pPr>
      <w:r>
        <w:rPr>
          <w:rFonts w:ascii="Arial" w:hAnsi="Arial" w:cs="Arial"/>
          <w:sz w:val="22"/>
          <w:szCs w:val="22"/>
        </w:rPr>
        <w:t>A réception du paiement, le service RNF demande alors au CSP du ministère à l’origine de l’indu l’émission rapide d’une recette au comptant dans Chorus (pièce DK) et l’alerte sur la nécessité de supprimer la pièce préenregistrée (TAV) dans Chorus afin que le titre de perception correspondant ne soit pas émis à tort. Le gestionnaire et le CSP doivent vérifier ensemble que le versement effectué par l’usager correspond à une créance certaine de l’État, c’est-à-dire à un indu de rémunération clairement identifié.</w:t>
      </w:r>
    </w:p>
    <w:p>
      <w:pPr>
        <w:jc w:val="both"/>
        <w:rPr>
          <w:rFonts w:ascii="Arial" w:hAnsi="Arial" w:cs="Arial"/>
          <w:sz w:val="22"/>
          <w:szCs w:val="22"/>
        </w:rPr>
      </w:pPr>
    </w:p>
    <w:p>
      <w:pPr>
        <w:pStyle w:val="Titre2"/>
        <w:ind w:left="284"/>
      </w:pPr>
      <w:bookmarkStart w:id="51" w:name="_Toc137471049"/>
      <w:r>
        <w:rPr>
          <w:rStyle w:val="Titre2Car"/>
          <w:rFonts w:cs="Arial"/>
          <w:b w:val="0"/>
          <w:bCs w:val="0"/>
          <w:kern w:val="0"/>
          <w:sz w:val="22"/>
          <w:szCs w:val="22"/>
          <w:lang w:eastAsia="fr-FR"/>
        </w:rPr>
        <w:t>3.3 Demande de l’agent d’un délai de paiement</w:t>
      </w:r>
      <w:bookmarkEnd w:id="51"/>
    </w:p>
    <w:p>
      <w:pPr>
        <w:jc w:val="both"/>
        <w:rPr>
          <w:rStyle w:val="Titre2Car"/>
          <w:rFonts w:cs="Arial"/>
          <w:sz w:val="22"/>
          <w:szCs w:val="22"/>
        </w:rPr>
      </w:pPr>
    </w:p>
    <w:p>
      <w:pPr>
        <w:jc w:val="both"/>
        <w:rPr>
          <w:rFonts w:ascii="Arial" w:hAnsi="Arial" w:cs="Arial"/>
          <w:sz w:val="22"/>
          <w:szCs w:val="22"/>
        </w:rPr>
      </w:pPr>
      <w:r>
        <w:rPr>
          <w:rFonts w:ascii="Arial" w:hAnsi="Arial" w:cs="Arial"/>
          <w:sz w:val="22"/>
          <w:szCs w:val="22"/>
        </w:rPr>
        <w:t>Le redevable peut demander un délai de paiement au service RNF de la DD/DRFiP, seul compétent pour accorder ou refuser cet aménagement du remboursement. Le redevable doit envoyer sa demande par voie postale ou par courriel, accompagnée de tous les documents permettant de justifier de ses difficultés à régler sa dette en une seule fois. Il devra également préciser dans sa demande le montant des échéances qu’il souhaite verser. Le comptable reste libre d’accorder ou non un échéancier de paiements, ainsi que du montant des échéances.</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Un délai de paiement accordé par le comptable ne suspend pas la date limite de paiement. Ainsi, la majoration, calculée pour le reste à recouvrer au 15 du deuxième mois suivant la prise en charge du titre, demeure applicable.</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Le non-respect de l’échéancier entraînera la caducité de l’accord et la reprise du recouvrement forcé (saisie administrative à tiers détenteur…).</w:t>
      </w:r>
    </w:p>
    <w:p>
      <w:pPr>
        <w:rPr>
          <w:rFonts w:ascii="Arial" w:hAnsi="Arial" w:cs="Arial"/>
          <w:sz w:val="22"/>
          <w:szCs w:val="22"/>
        </w:rPr>
      </w:pPr>
    </w:p>
    <w:p>
      <w:pPr>
        <w:rPr>
          <w:rFonts w:ascii="Arial" w:hAnsi="Arial" w:cs="Arial"/>
          <w:sz w:val="22"/>
          <w:szCs w:val="22"/>
        </w:rPr>
      </w:pPr>
      <w:r>
        <w:br w:type="page"/>
      </w:r>
    </w:p>
    <w:p>
      <w:pPr>
        <w:rPr>
          <w:rFonts w:ascii="Arial" w:hAnsi="Arial" w:cs="Arial"/>
          <w:sz w:val="22"/>
          <w:szCs w:val="22"/>
        </w:rPr>
      </w:pPr>
    </w:p>
    <w:p>
      <w:pPr>
        <w:rPr>
          <w:rFonts w:ascii="Arial" w:hAnsi="Arial" w:cs="Arial"/>
          <w:sz w:val="22"/>
          <w:szCs w:val="22"/>
        </w:rPr>
      </w:pPr>
    </w:p>
    <w:p>
      <w:pPr>
        <w:pStyle w:val="Titre2"/>
        <w:ind w:left="284"/>
      </w:pPr>
      <w:bookmarkStart w:id="52" w:name="_Toc137471050"/>
      <w:bookmarkStart w:id="53" w:name="_Toc92183233"/>
      <w:bookmarkStart w:id="54" w:name="_Toc92099159"/>
      <w:r>
        <w:rPr>
          <w:rStyle w:val="Titre2Car"/>
          <w:rFonts w:cs="Arial"/>
          <w:b w:val="0"/>
          <w:bCs w:val="0"/>
          <w:kern w:val="0"/>
          <w:sz w:val="22"/>
          <w:szCs w:val="22"/>
          <w:lang w:eastAsia="fr-FR"/>
        </w:rPr>
        <w:t>3.4 Demande de remise gracieuse de l’agent</w:t>
      </w:r>
      <w:bookmarkEnd w:id="52"/>
      <w:bookmarkEnd w:id="53"/>
      <w:bookmarkEnd w:id="54"/>
      <w:r>
        <w:rPr>
          <w:rStyle w:val="Titre2Car"/>
          <w:rFonts w:cs="Arial"/>
          <w:b w:val="0"/>
          <w:bCs w:val="0"/>
          <w:kern w:val="0"/>
          <w:sz w:val="22"/>
          <w:szCs w:val="22"/>
          <w:lang w:eastAsia="fr-FR"/>
        </w:rPr>
        <w:t xml:space="preserve"> </w:t>
      </w:r>
    </w:p>
    <w:p/>
    <w:p>
      <w:r>
        <w:rPr>
          <w:rFonts w:ascii="Arial" w:hAnsi="Arial" w:cs="Arial"/>
          <w:b/>
          <w:sz w:val="22"/>
          <w:szCs w:val="22"/>
        </w:rPr>
        <w:t>Acteurs </w:t>
      </w:r>
      <w:r>
        <w:rPr>
          <w:rFonts w:ascii="Arial" w:hAnsi="Arial" w:cs="Arial"/>
          <w:sz w:val="22"/>
          <w:szCs w:val="22"/>
        </w:rPr>
        <w:t xml:space="preserve">: </w:t>
      </w:r>
    </w:p>
    <w:p/>
    <w:p>
      <w:pPr>
        <w:numPr>
          <w:ilvl w:val="0"/>
          <w:numId w:val="40"/>
        </w:numPr>
        <w:suppressAutoHyphens w:val="0"/>
        <w:spacing w:before="240" w:line="276" w:lineRule="auto"/>
        <w:contextualSpacing/>
        <w:jc w:val="both"/>
        <w:rPr>
          <w:rFonts w:ascii="Arial" w:hAnsi="Arial" w:cs="Arial"/>
          <w:sz w:val="22"/>
          <w:szCs w:val="22"/>
        </w:rPr>
      </w:pPr>
      <w:r>
        <w:rPr>
          <w:rFonts w:ascii="Arial" w:hAnsi="Arial" w:cs="Arial"/>
          <w:sz w:val="22"/>
          <w:szCs w:val="22"/>
        </w:rPr>
        <w:t xml:space="preserve">Bureau de gestion / PESE (gestionnaire de paie) ou Bureau chargé du contrôle interne / contrôle paye </w:t>
      </w:r>
    </w:p>
    <w:p>
      <w:pPr>
        <w:numPr>
          <w:ilvl w:val="0"/>
          <w:numId w:val="40"/>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Bureau RH de proximité</w:t>
      </w:r>
    </w:p>
    <w:p>
      <w:pPr>
        <w:numPr>
          <w:ilvl w:val="0"/>
          <w:numId w:val="40"/>
        </w:numPr>
        <w:suppressAutoHyphens w:val="0"/>
        <w:spacing w:before="240" w:after="160" w:line="276" w:lineRule="auto"/>
        <w:contextualSpacing/>
        <w:jc w:val="both"/>
      </w:pPr>
      <w:r>
        <w:rPr>
          <w:rFonts w:ascii="Arial" w:hAnsi="Arial" w:cs="Arial"/>
          <w:sz w:val="22"/>
          <w:szCs w:val="22"/>
        </w:rPr>
        <w:t>DRFiP/DDFiP (comptable en charge du recouvrement)</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Objectifs : </w:t>
      </w:r>
    </w:p>
    <w:p>
      <w:pPr>
        <w:rPr>
          <w:rFonts w:ascii="Arial" w:hAnsi="Arial" w:cs="Arial"/>
          <w:sz w:val="22"/>
          <w:szCs w:val="22"/>
        </w:rPr>
      </w:pPr>
    </w:p>
    <w:p>
      <w:pPr>
        <w:numPr>
          <w:ilvl w:val="0"/>
          <w:numId w:val="12"/>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Informer l’agent de la procédure à suivre pour demander à bénéficier d’une remise gracieuse de dette.</w:t>
      </w:r>
    </w:p>
    <w:p>
      <w:pPr>
        <w:suppressAutoHyphens w:val="0"/>
        <w:spacing w:before="240" w:after="160" w:line="276" w:lineRule="auto"/>
        <w:ind w:left="360"/>
        <w:contextualSpacing/>
        <w:jc w:val="both"/>
        <w:rPr>
          <w:rFonts w:ascii="Arial" w:hAnsi="Arial" w:cs="Arial"/>
          <w:sz w:val="22"/>
          <w:szCs w:val="22"/>
        </w:rPr>
      </w:pPr>
    </w:p>
    <w:p>
      <w:pPr>
        <w:suppressAutoHyphens w:val="0"/>
        <w:spacing w:before="240" w:after="160" w:line="276" w:lineRule="auto"/>
        <w:ind w:left="720"/>
        <w:contextualSpacing/>
        <w:rPr>
          <w:rFonts w:ascii="Arial" w:hAnsi="Arial" w:cs="Arial"/>
          <w:sz w:val="22"/>
          <w:szCs w:val="22"/>
        </w:rPr>
      </w:pPr>
    </w:p>
    <w:p>
      <w:pPr>
        <w:tabs>
          <w:tab w:val="left" w:pos="5206"/>
        </w:tabs>
        <w:rPr>
          <w:rFonts w:ascii="Arial" w:hAnsi="Arial" w:cs="Arial"/>
          <w:b/>
          <w:sz w:val="22"/>
          <w:szCs w:val="22"/>
        </w:rPr>
      </w:pPr>
      <w:r>
        <w:rPr>
          <w:rFonts w:ascii="Arial" w:hAnsi="Arial" w:cs="Arial"/>
          <w:b/>
          <w:sz w:val="22"/>
          <w:szCs w:val="22"/>
        </w:rPr>
        <w:t xml:space="preserve">Moyens : </w:t>
      </w:r>
    </w:p>
    <w:p>
      <w:pPr>
        <w:tabs>
          <w:tab w:val="left" w:pos="5206"/>
        </w:tabs>
        <w:rPr>
          <w:rFonts w:ascii="Arial" w:hAnsi="Arial" w:cs="Arial"/>
          <w:sz w:val="22"/>
          <w:szCs w:val="22"/>
        </w:rPr>
      </w:pPr>
    </w:p>
    <w:p>
      <w:pPr>
        <w:numPr>
          <w:ilvl w:val="0"/>
          <w:numId w:val="12"/>
        </w:numPr>
        <w:suppressAutoHyphens w:val="0"/>
        <w:spacing w:before="240" w:after="160" w:line="276" w:lineRule="auto"/>
        <w:contextualSpacing/>
        <w:rPr>
          <w:rFonts w:ascii="Arial" w:hAnsi="Arial" w:cs="Arial"/>
          <w:sz w:val="22"/>
          <w:szCs w:val="22"/>
        </w:rPr>
      </w:pPr>
      <w:r>
        <w:rPr>
          <w:rFonts w:ascii="Arial" w:hAnsi="Arial" w:cs="Arial"/>
          <w:sz w:val="22"/>
          <w:szCs w:val="22"/>
        </w:rPr>
        <w:t>Toutes pièces justifiant la situation pécuniaire difficile de l’agent</w:t>
      </w:r>
    </w:p>
    <w:p>
      <w:pPr>
        <w:suppressAutoHyphens w:val="0"/>
        <w:spacing w:before="240" w:after="160" w:line="276" w:lineRule="auto"/>
        <w:ind w:left="720"/>
        <w:contextualSpacing/>
        <w:rPr>
          <w:rFonts w:ascii="Arial" w:hAnsi="Arial" w:cs="Arial"/>
          <w:sz w:val="22"/>
          <w:szCs w:val="22"/>
        </w:rPr>
      </w:pPr>
    </w:p>
    <w:p>
      <w:pPr>
        <w:jc w:val="both"/>
        <w:rPr>
          <w:rFonts w:ascii="Arial" w:hAnsi="Arial" w:cs="Arial"/>
          <w:sz w:val="22"/>
          <w:szCs w:val="22"/>
        </w:rPr>
      </w:pPr>
      <w:r>
        <w:rPr>
          <w:rFonts w:ascii="Arial" w:hAnsi="Arial" w:cs="Arial"/>
          <w:sz w:val="22"/>
          <w:szCs w:val="22"/>
        </w:rPr>
        <w:t>L’appréciation des remises gracieuses relève du comptable en charge du recouvrement exclusivement. Celui-ci les instruit sur la base des critères définis par l’article 120 du décret  n° 2012-1246 du 7 novembre 2012 relatif à la gestion budgétaire et comptable publique (GBCP) :</w:t>
      </w:r>
    </w:p>
    <w:p>
      <w:pPr>
        <w:jc w:val="both"/>
        <w:rPr>
          <w:rFonts w:ascii="Arial" w:hAnsi="Arial" w:cs="Arial"/>
          <w:i/>
          <w:sz w:val="22"/>
          <w:szCs w:val="22"/>
        </w:rPr>
      </w:pPr>
      <w:r>
        <w:rPr>
          <w:rFonts w:ascii="Arial" w:hAnsi="Arial" w:cs="Arial"/>
          <w:i/>
          <w:sz w:val="22"/>
          <w:szCs w:val="22"/>
        </w:rPr>
        <w:t>« Le comptable chargé du recouvrement des titres de perception peut consentir, sur demande du redevable qui est dans l'impossibilité de payer par suite d'une gêne ou d'indigence, des remises sur la somme en principal dans la limite, pour une même créance, d'un montant de 76 000 €.</w:t>
      </w:r>
    </w:p>
    <w:p>
      <w:pPr>
        <w:jc w:val="both"/>
        <w:rPr>
          <w:rFonts w:ascii="Arial" w:hAnsi="Arial" w:cs="Arial"/>
          <w:i/>
          <w:sz w:val="22"/>
          <w:szCs w:val="22"/>
        </w:rPr>
      </w:pPr>
      <w:r>
        <w:rPr>
          <w:rFonts w:ascii="Arial" w:hAnsi="Arial" w:cs="Arial"/>
          <w:i/>
          <w:sz w:val="22"/>
          <w:szCs w:val="22"/>
        </w:rPr>
        <w:t>Le ministre chargé du budget peut consentir des remises sur la somme en principal, en cas de gêne ou d'indigence du redevable, dans la limite, pour une même créance, d'un montant compris entre 76 000 € et 150 000 €. Au-delà de 150 000 €, le ministre chargé du budget peut consentir des remises sur la somme en principal, en cas de gêne ou d'indigence du redevable, par une décision prise après avis du Conseil d'Etat et publiée au Journal officiel.</w:t>
      </w:r>
    </w:p>
    <w:p>
      <w:pPr>
        <w:jc w:val="both"/>
        <w:rPr>
          <w:rFonts w:ascii="Arial" w:hAnsi="Arial" w:cs="Arial"/>
          <w:i/>
          <w:sz w:val="22"/>
          <w:szCs w:val="22"/>
        </w:rPr>
      </w:pPr>
      <w:r>
        <w:rPr>
          <w:rFonts w:ascii="Arial" w:hAnsi="Arial" w:cs="Arial"/>
          <w:i/>
          <w:sz w:val="22"/>
          <w:szCs w:val="22"/>
        </w:rPr>
        <w:t>Le comptable chargé du recouvrement des titres de perception peut consentir des remises sur les majorations, les frais de poursuites et les intérêts dans la limite, pour une même créance, d'un montant de 150 000 €. Le ministre chargé du budget peut consentir des remises sur les majorations, les frais de poursuites et les intérêts au-delà de cette somme ».</w:t>
      </w:r>
    </w:p>
    <w:p>
      <w:pPr>
        <w:jc w:val="both"/>
        <w:rPr>
          <w:rFonts w:ascii="Arial" w:hAnsi="Arial" w:cs="Arial"/>
          <w:sz w:val="22"/>
          <w:szCs w:val="22"/>
        </w:rPr>
      </w:pPr>
      <w:r>
        <w:rPr>
          <w:rFonts w:ascii="Arial" w:hAnsi="Arial" w:cs="Arial"/>
          <w:sz w:val="22"/>
          <w:szCs w:val="22"/>
        </w:rPr>
        <w:t>Dès lors, l’agent doit saisir directement le service « recettes non fiscales » dont il dépend et qui est précisé sur le titre de perception. S’il saisit son employeur, ce dernier transférera sa demande auprès du comptable au plus vite.</w:t>
      </w:r>
    </w:p>
    <w:p>
      <w:pPr>
        <w:jc w:val="both"/>
        <w:rPr>
          <w:rFonts w:ascii="Arial" w:hAnsi="Arial" w:cs="Arial"/>
          <w:sz w:val="22"/>
          <w:szCs w:val="22"/>
        </w:rPr>
      </w:pPr>
    </w:p>
    <w:p>
      <w:pPr>
        <w:jc w:val="both"/>
      </w:pPr>
      <w:r>
        <w:rPr>
          <w:rFonts w:ascii="Arial" w:hAnsi="Arial" w:cs="Arial"/>
          <w:sz w:val="22"/>
          <w:szCs w:val="22"/>
        </w:rPr>
        <w:t xml:space="preserve">Lors de l’instruction des demandes de remises gracieuses, le comptable procède à une première analyse et </w:t>
      </w:r>
      <w:r>
        <w:rPr>
          <w:rFonts w:ascii="Arial" w:hAnsi="Arial" w:cs="Arial"/>
          <w:b/>
          <w:sz w:val="22"/>
          <w:szCs w:val="22"/>
        </w:rPr>
        <w:t>émet un avis</w:t>
      </w:r>
      <w:r>
        <w:rPr>
          <w:rFonts w:ascii="Arial" w:hAnsi="Arial" w:cs="Arial"/>
          <w:sz w:val="22"/>
          <w:szCs w:val="22"/>
        </w:rPr>
        <w:t xml:space="preserve"> au regard des motifs précités. En cas d’avis positif, il demande celui de l’ordonnateur en ce qui concerne le principal de la créance (et non pas les éventuels accessoires, notamment la majoration). En effet, l’indu pouvant conduire à un rétablissement de crédits, la remise gracieuse sur le principal est soumise à l’accord de l’ordonnateur.</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Au-delà de 76 000 € (150 000 € pour les accessoires), les demandes pré-instruites par le comptable et l’ordonnateur sont transmises par le comptable au pôle RNF du bureau 2FCE-2A de la DGFiP afin de saisir le ministre chargé du Budget.</w:t>
      </w:r>
    </w:p>
    <w:p>
      <w:pPr>
        <w:jc w:val="both"/>
        <w:rPr>
          <w:rFonts w:ascii="Arial" w:hAnsi="Arial" w:cs="Arial"/>
          <w:sz w:val="22"/>
          <w:szCs w:val="22"/>
        </w:rPr>
      </w:pPr>
    </w:p>
    <w:p>
      <w:pPr>
        <w:jc w:val="both"/>
        <w:rPr>
          <w:rFonts w:ascii="Arial" w:hAnsi="Arial" w:cs="Arial"/>
          <w:sz w:val="22"/>
          <w:szCs w:val="22"/>
        </w:rPr>
      </w:pPr>
    </w:p>
    <w:p>
      <w:pPr>
        <w:pStyle w:val="Titre2"/>
        <w:ind w:left="284"/>
      </w:pPr>
      <w:bookmarkStart w:id="55" w:name="_Toc137471051"/>
      <w:r>
        <w:rPr>
          <w:rStyle w:val="Titre2Car"/>
          <w:rFonts w:cs="Arial"/>
          <w:b w:val="0"/>
          <w:bCs w:val="0"/>
          <w:kern w:val="0"/>
          <w:sz w:val="22"/>
          <w:szCs w:val="22"/>
          <w:lang w:eastAsia="fr-FR"/>
        </w:rPr>
        <w:lastRenderedPageBreak/>
        <w:t>3.5 Demande de l’agent de régularisation du prélèvement à la source (PAS)</w:t>
      </w:r>
      <w:bookmarkEnd w:id="55"/>
    </w:p>
    <w:p>
      <w:pPr>
        <w:rPr>
          <w:rFonts w:ascii="Arial" w:hAnsi="Arial" w:cs="Arial"/>
          <w:b/>
          <w:bCs/>
          <w:sz w:val="22"/>
          <w:szCs w:val="22"/>
        </w:rPr>
      </w:pPr>
    </w:p>
    <w:p>
      <w:pPr>
        <w:rPr>
          <w:rFonts w:ascii="Arial" w:hAnsi="Arial" w:cs="Arial"/>
          <w:b/>
          <w:bCs/>
          <w:sz w:val="22"/>
          <w:szCs w:val="22"/>
        </w:rPr>
      </w:pPr>
      <w:r>
        <w:rPr>
          <w:rFonts w:ascii="Arial" w:hAnsi="Arial" w:cs="Arial"/>
          <w:b/>
          <w:bCs/>
          <w:sz w:val="22"/>
          <w:szCs w:val="22"/>
        </w:rPr>
        <w:t xml:space="preserve">Acteurs : </w:t>
      </w:r>
    </w:p>
    <w:p>
      <w:pPr>
        <w:rPr>
          <w:rFonts w:ascii="Arial" w:hAnsi="Arial" w:cs="Arial"/>
          <w:sz w:val="22"/>
          <w:szCs w:val="22"/>
        </w:rPr>
      </w:pPr>
    </w:p>
    <w:p>
      <w:pPr>
        <w:numPr>
          <w:ilvl w:val="0"/>
          <w:numId w:val="41"/>
        </w:numPr>
        <w:suppressAutoHyphens w:val="0"/>
        <w:spacing w:before="240" w:line="276" w:lineRule="auto"/>
        <w:contextualSpacing/>
        <w:rPr>
          <w:rFonts w:ascii="Arial" w:hAnsi="Arial" w:cs="Arial"/>
          <w:sz w:val="22"/>
          <w:szCs w:val="22"/>
        </w:rPr>
      </w:pPr>
      <w:r>
        <w:rPr>
          <w:rFonts w:ascii="Arial" w:hAnsi="Arial" w:cs="Arial"/>
          <w:sz w:val="22"/>
          <w:szCs w:val="22"/>
        </w:rPr>
        <w:t>Agent</w:t>
      </w:r>
    </w:p>
    <w:p>
      <w:pPr>
        <w:numPr>
          <w:ilvl w:val="0"/>
          <w:numId w:val="41"/>
        </w:numPr>
        <w:suppressAutoHyphens w:val="0"/>
        <w:spacing w:before="240" w:line="276" w:lineRule="auto"/>
        <w:contextualSpacing/>
        <w:rPr>
          <w:rFonts w:ascii="Arial" w:hAnsi="Arial" w:cs="Arial"/>
          <w:sz w:val="22"/>
          <w:szCs w:val="22"/>
        </w:rPr>
      </w:pPr>
      <w:r>
        <w:rPr>
          <w:rFonts w:ascii="Arial" w:hAnsi="Arial" w:cs="Arial"/>
          <w:sz w:val="22"/>
          <w:szCs w:val="22"/>
        </w:rPr>
        <w:t>DRFiP/DDFiP (comptable en charge du recouvrement)</w:t>
      </w:r>
    </w:p>
    <w:p>
      <w:pPr>
        <w:suppressAutoHyphens w:val="0"/>
        <w:spacing w:before="24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Objectifs : </w:t>
      </w:r>
    </w:p>
    <w:p>
      <w:pPr>
        <w:rPr>
          <w:rFonts w:ascii="Arial" w:hAnsi="Arial" w:cs="Arial"/>
          <w:sz w:val="22"/>
          <w:szCs w:val="22"/>
        </w:rPr>
      </w:pPr>
    </w:p>
    <w:p>
      <w:pPr>
        <w:numPr>
          <w:ilvl w:val="0"/>
          <w:numId w:val="13"/>
        </w:numPr>
      </w:pPr>
      <w:r>
        <w:rPr>
          <w:rFonts w:ascii="Arial" w:hAnsi="Arial" w:cs="Arial"/>
          <w:sz w:val="22"/>
          <w:szCs w:val="22"/>
        </w:rPr>
        <w:t>Veiller à la bonne régularisation de l’impôt sur le revenu de l’agent</w:t>
      </w:r>
      <w:r>
        <w:rPr>
          <w:rFonts w:ascii="Arial" w:hAnsi="Arial" w:cs="Arial"/>
          <w:b/>
          <w:sz w:val="22"/>
          <w:szCs w:val="22"/>
        </w:rPr>
        <w:t xml:space="preserve"> </w:t>
      </w:r>
    </w:p>
    <w:p>
      <w:pPr>
        <w:ind w:left="720"/>
        <w:rPr>
          <w:rFonts w:ascii="Arial" w:hAnsi="Arial" w:cs="Arial"/>
          <w:sz w:val="22"/>
          <w:szCs w:val="22"/>
        </w:rPr>
      </w:pPr>
    </w:p>
    <w:p>
      <w:pPr>
        <w:rPr>
          <w:rFonts w:ascii="Arial" w:hAnsi="Arial" w:cs="Arial"/>
          <w:b/>
          <w:sz w:val="22"/>
          <w:szCs w:val="22"/>
        </w:rPr>
      </w:pPr>
      <w:r>
        <w:rPr>
          <w:rFonts w:ascii="Arial" w:hAnsi="Arial" w:cs="Arial"/>
          <w:b/>
          <w:sz w:val="22"/>
          <w:szCs w:val="22"/>
        </w:rPr>
        <w:t xml:space="preserve">Moyens : </w:t>
      </w:r>
    </w:p>
    <w:p>
      <w:pPr>
        <w:rPr>
          <w:rFonts w:ascii="Arial" w:hAnsi="Arial" w:cs="Arial"/>
          <w:sz w:val="22"/>
          <w:szCs w:val="22"/>
        </w:rPr>
      </w:pPr>
    </w:p>
    <w:p>
      <w:pPr>
        <w:numPr>
          <w:ilvl w:val="0"/>
          <w:numId w:val="13"/>
        </w:numPr>
        <w:rPr>
          <w:rFonts w:ascii="Arial" w:hAnsi="Arial" w:cs="Arial"/>
          <w:sz w:val="22"/>
          <w:szCs w:val="22"/>
        </w:rPr>
      </w:pPr>
      <w:r>
        <w:rPr>
          <w:rFonts w:ascii="Arial" w:hAnsi="Arial" w:cs="Arial"/>
          <w:sz w:val="22"/>
          <w:szCs w:val="22"/>
        </w:rPr>
        <w:t>Déclaration de recette</w:t>
      </w:r>
    </w:p>
    <w:p>
      <w:pPr>
        <w:ind w:left="1440"/>
        <w:rPr>
          <w:rFonts w:ascii="Arial" w:hAnsi="Arial" w:cs="Arial"/>
          <w:sz w:val="22"/>
          <w:szCs w:val="22"/>
        </w:rPr>
      </w:pPr>
    </w:p>
    <w:p>
      <w:pPr>
        <w:spacing w:before="240" w:after="240"/>
        <w:jc w:val="both"/>
        <w:rPr>
          <w:rFonts w:ascii="Arial" w:hAnsi="Arial" w:cs="Arial"/>
          <w:sz w:val="22"/>
          <w:szCs w:val="22"/>
        </w:rPr>
      </w:pPr>
    </w:p>
    <w:p>
      <w:pPr>
        <w:spacing w:before="240" w:after="240"/>
        <w:jc w:val="both"/>
        <w:rPr>
          <w:rFonts w:ascii="Arial" w:hAnsi="Arial" w:cs="Arial"/>
          <w:sz w:val="22"/>
          <w:szCs w:val="22"/>
        </w:rPr>
      </w:pPr>
      <w:r>
        <w:rPr>
          <w:rFonts w:ascii="Arial" w:hAnsi="Arial" w:cs="Arial"/>
          <w:sz w:val="22"/>
          <w:szCs w:val="22"/>
        </w:rPr>
        <w:t>Dès que le trop-perçu est remboursé intégralement auprès du comptable public, le contribuable peut lui-même modifier sa déclaration fiscale afin de déduire le montant remboursé de son revenu imposable de l’année fiscale en cours. En effet, un titre de perception attaché à l’année N mais soldé intégralement en année N+1 doit en principe être rattaché fiscalement à l’année N+1. Néanmoins, l’agent peut effectuer une demande expresse auprès du service des impôts des particuliers afin de rattacher le solde du trop-perçu à l’exercice N.</w:t>
      </w:r>
    </w:p>
    <w:p>
      <w:pPr>
        <w:spacing w:before="240" w:after="240"/>
        <w:jc w:val="both"/>
      </w:pPr>
      <w:r>
        <w:rPr>
          <w:rFonts w:ascii="Arial" w:hAnsi="Arial" w:cs="Arial"/>
          <w:sz w:val="22"/>
          <w:szCs w:val="22"/>
        </w:rPr>
        <w:t xml:space="preserve">Pour justifier cette modification, Il doit d’abord obtenir une </w:t>
      </w:r>
      <w:r>
        <w:rPr>
          <w:rFonts w:ascii="Arial" w:hAnsi="Arial" w:cs="Arial"/>
          <w:i/>
          <w:sz w:val="22"/>
          <w:szCs w:val="22"/>
        </w:rPr>
        <w:t>déclaration de recette</w:t>
      </w:r>
      <w:r>
        <w:rPr>
          <w:rFonts w:ascii="Arial" w:hAnsi="Arial" w:cs="Arial"/>
          <w:sz w:val="22"/>
          <w:szCs w:val="22"/>
        </w:rPr>
        <w:t xml:space="preserve"> (correspondant au montant du titre soldé) auprès du comptable chargé du recouvrement (DRFiP ou DDFiP) auprès duquel il a soldé son indu de rémunération.</w:t>
      </w:r>
    </w:p>
    <w:p>
      <w:pPr>
        <w:spacing w:before="240" w:after="240"/>
      </w:pPr>
      <w:r>
        <w:rPr>
          <w:rFonts w:ascii="Arial" w:hAnsi="Arial" w:cs="Arial"/>
          <w:sz w:val="22"/>
          <w:szCs w:val="22"/>
        </w:rPr>
        <w:t>L’agent pourra prendre l’attache du Service des Impôts des Particuliers (SIP) qui étudiera au cas par cas la demande de rattachement à l’exercice précédent.</w:t>
      </w:r>
    </w:p>
    <w:p>
      <w:pPr>
        <w:spacing w:before="240" w:after="240"/>
        <w:rPr>
          <w:rFonts w:ascii="Arial" w:hAnsi="Arial" w:cs="Arial"/>
          <w:sz w:val="22"/>
          <w:szCs w:val="22"/>
        </w:rPr>
      </w:pPr>
    </w:p>
    <w:p>
      <w:pPr>
        <w:pStyle w:val="Titre2"/>
        <w:ind w:left="284"/>
      </w:pPr>
      <w:bookmarkStart w:id="56" w:name="_Toc92099161"/>
      <w:bookmarkStart w:id="57" w:name="_Toc92183235"/>
      <w:bookmarkStart w:id="58" w:name="_Toc137471052"/>
      <w:r>
        <w:rPr>
          <w:rStyle w:val="Titre2Car"/>
          <w:rFonts w:cs="Arial"/>
          <w:b w:val="0"/>
          <w:bCs w:val="0"/>
          <w:kern w:val="0"/>
          <w:sz w:val="22"/>
          <w:szCs w:val="22"/>
          <w:lang w:eastAsia="fr-FR"/>
        </w:rPr>
        <w:t>3.6 Contestation du titre de perception</w:t>
      </w:r>
      <w:bookmarkEnd w:id="56"/>
      <w:bookmarkEnd w:id="57"/>
      <w:r>
        <w:rPr>
          <w:rStyle w:val="Titre2Car"/>
          <w:rFonts w:cs="Arial"/>
          <w:b w:val="0"/>
          <w:bCs w:val="0"/>
          <w:kern w:val="0"/>
          <w:sz w:val="22"/>
          <w:szCs w:val="22"/>
          <w:lang w:eastAsia="fr-FR"/>
        </w:rPr>
        <w:t xml:space="preserve"> par l’agent</w:t>
      </w:r>
      <w:bookmarkEnd w:id="58"/>
    </w:p>
    <w:p/>
    <w:p>
      <w:r>
        <w:rPr>
          <w:rFonts w:ascii="Arial" w:hAnsi="Arial" w:cs="Arial"/>
          <w:b/>
          <w:sz w:val="22"/>
          <w:szCs w:val="22"/>
        </w:rPr>
        <w:t>Acteurs </w:t>
      </w:r>
      <w:r>
        <w:rPr>
          <w:rFonts w:ascii="Arial" w:hAnsi="Arial" w:cs="Arial"/>
          <w:sz w:val="22"/>
          <w:szCs w:val="22"/>
        </w:rPr>
        <w:t xml:space="preserve">: </w:t>
      </w:r>
    </w:p>
    <w:p>
      <w:pPr>
        <w:rPr>
          <w:rFonts w:ascii="Arial" w:hAnsi="Arial" w:cs="Arial"/>
          <w:sz w:val="22"/>
          <w:szCs w:val="22"/>
        </w:rPr>
      </w:pPr>
    </w:p>
    <w:p>
      <w:pPr>
        <w:numPr>
          <w:ilvl w:val="0"/>
          <w:numId w:val="42"/>
        </w:numPr>
        <w:suppressAutoHyphens w:val="0"/>
        <w:spacing w:before="240" w:line="276" w:lineRule="auto"/>
        <w:contextualSpacing/>
        <w:rPr>
          <w:rFonts w:ascii="Arial" w:hAnsi="Arial" w:cs="Arial"/>
          <w:sz w:val="22"/>
          <w:szCs w:val="22"/>
        </w:rPr>
      </w:pPr>
      <w:r>
        <w:rPr>
          <w:rFonts w:ascii="Arial" w:hAnsi="Arial" w:cs="Arial"/>
          <w:sz w:val="22"/>
          <w:szCs w:val="22"/>
        </w:rPr>
        <w:t>Agent</w:t>
      </w:r>
    </w:p>
    <w:p>
      <w:pPr>
        <w:numPr>
          <w:ilvl w:val="0"/>
          <w:numId w:val="42"/>
        </w:numPr>
        <w:suppressAutoHyphens w:val="0"/>
        <w:spacing w:before="240" w:line="276" w:lineRule="auto"/>
        <w:contextualSpacing/>
        <w:rPr>
          <w:rFonts w:ascii="Arial" w:hAnsi="Arial" w:cs="Arial"/>
          <w:sz w:val="22"/>
          <w:szCs w:val="22"/>
        </w:rPr>
      </w:pPr>
      <w:r>
        <w:rPr>
          <w:rFonts w:ascii="Arial" w:hAnsi="Arial" w:cs="Arial"/>
          <w:sz w:val="22"/>
          <w:szCs w:val="22"/>
        </w:rPr>
        <w:t>Bureau de gestion (gestionnaire de paie) ou Bureau chargé du contrôle interne / contrôle paye / affaires transverses</w:t>
      </w:r>
    </w:p>
    <w:p>
      <w:pPr>
        <w:numPr>
          <w:ilvl w:val="0"/>
          <w:numId w:val="42"/>
        </w:numPr>
        <w:suppressAutoHyphens w:val="0"/>
        <w:spacing w:before="240" w:after="160" w:line="276" w:lineRule="auto"/>
        <w:contextualSpacing/>
        <w:rPr>
          <w:rFonts w:ascii="Arial" w:hAnsi="Arial" w:cs="Arial"/>
          <w:sz w:val="22"/>
          <w:szCs w:val="22"/>
        </w:rPr>
      </w:pPr>
      <w:r>
        <w:rPr>
          <w:rFonts w:ascii="Arial" w:hAnsi="Arial" w:cs="Arial"/>
          <w:sz w:val="22"/>
          <w:szCs w:val="22"/>
        </w:rPr>
        <w:t>DRFiP/DDFiP (comptable en charge du recouvrement)</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Objectifs :</w:t>
      </w:r>
    </w:p>
    <w:p>
      <w:pPr>
        <w:rPr>
          <w:rFonts w:ascii="Arial" w:hAnsi="Arial" w:cs="Arial"/>
          <w:sz w:val="22"/>
          <w:szCs w:val="22"/>
        </w:rPr>
      </w:pPr>
    </w:p>
    <w:p>
      <w:pPr>
        <w:numPr>
          <w:ilvl w:val="0"/>
          <w:numId w:val="14"/>
        </w:numPr>
        <w:suppressAutoHyphens w:val="0"/>
        <w:spacing w:before="240" w:after="160" w:line="276" w:lineRule="auto"/>
        <w:contextualSpacing/>
        <w:rPr>
          <w:rFonts w:ascii="Arial" w:hAnsi="Arial" w:cs="Arial"/>
          <w:sz w:val="22"/>
          <w:szCs w:val="22"/>
        </w:rPr>
      </w:pPr>
      <w:r>
        <w:rPr>
          <w:rFonts w:ascii="Arial" w:hAnsi="Arial" w:cs="Arial"/>
          <w:sz w:val="22"/>
          <w:szCs w:val="22"/>
        </w:rPr>
        <w:t>Informer l’agent sur ses possibilités de recours</w:t>
      </w:r>
    </w:p>
    <w:p>
      <w:pPr>
        <w:suppressAutoHyphens w:val="0"/>
        <w:spacing w:before="240" w:after="160" w:line="276" w:lineRule="auto"/>
        <w:ind w:left="720"/>
        <w:contextualSpacing/>
        <w:rPr>
          <w:rFonts w:ascii="Arial" w:hAnsi="Arial" w:cs="Arial"/>
          <w:sz w:val="22"/>
          <w:szCs w:val="22"/>
        </w:rPr>
      </w:pPr>
    </w:p>
    <w:p>
      <w:pPr>
        <w:rPr>
          <w:rFonts w:ascii="Arial" w:hAnsi="Arial" w:cs="Arial"/>
          <w:b/>
          <w:sz w:val="22"/>
          <w:szCs w:val="22"/>
        </w:rPr>
      </w:pPr>
      <w:r>
        <w:rPr>
          <w:rFonts w:ascii="Arial" w:hAnsi="Arial" w:cs="Arial"/>
          <w:b/>
          <w:sz w:val="22"/>
          <w:szCs w:val="22"/>
        </w:rPr>
        <w:t xml:space="preserve">Moyens : </w:t>
      </w:r>
    </w:p>
    <w:p>
      <w:pPr>
        <w:rPr>
          <w:rFonts w:ascii="Arial" w:hAnsi="Arial" w:cs="Arial"/>
          <w:sz w:val="22"/>
          <w:szCs w:val="22"/>
        </w:rPr>
      </w:pPr>
    </w:p>
    <w:p>
      <w:pPr>
        <w:numPr>
          <w:ilvl w:val="0"/>
          <w:numId w:val="14"/>
        </w:numPr>
        <w:suppressAutoHyphens w:val="0"/>
        <w:spacing w:before="240" w:after="160" w:line="276" w:lineRule="auto"/>
        <w:contextualSpacing/>
        <w:jc w:val="both"/>
        <w:rPr>
          <w:rFonts w:ascii="Arial" w:hAnsi="Arial" w:cs="Arial"/>
          <w:sz w:val="22"/>
          <w:szCs w:val="22"/>
        </w:rPr>
      </w:pPr>
      <w:r>
        <w:rPr>
          <w:rFonts w:ascii="Arial" w:hAnsi="Arial" w:cs="Arial"/>
          <w:sz w:val="22"/>
          <w:szCs w:val="22"/>
        </w:rPr>
        <w:t>Réglementation applicable</w:t>
      </w:r>
    </w:p>
    <w:p>
      <w:pPr>
        <w:suppressAutoHyphens w:val="0"/>
        <w:spacing w:before="240" w:after="160" w:line="276" w:lineRule="auto"/>
        <w:ind w:left="720"/>
        <w:contextualSpacing/>
        <w:jc w:val="both"/>
        <w:rPr>
          <w:rFonts w:ascii="Arial" w:hAnsi="Arial" w:cs="Arial"/>
          <w:sz w:val="22"/>
          <w:szCs w:val="22"/>
        </w:rPr>
      </w:pPr>
    </w:p>
    <w:p>
      <w:pPr>
        <w:jc w:val="both"/>
        <w:rPr>
          <w:rFonts w:ascii="Arial" w:hAnsi="Arial" w:cs="Arial"/>
          <w:sz w:val="22"/>
          <w:szCs w:val="22"/>
        </w:rPr>
      </w:pPr>
      <w:r>
        <w:rPr>
          <w:rFonts w:ascii="Arial" w:hAnsi="Arial" w:cs="Arial"/>
          <w:sz w:val="22"/>
          <w:szCs w:val="22"/>
        </w:rPr>
        <w:t xml:space="preserve">Conformément à l’article 118 du décret n° 2012-1246 du 7 novembre 2012 relatif à la gestion budgétaire et comptable publique (GBCP), l’agent peut contester le titre de perception auprès de la DD/DRFiP chargée du recouvrement dans un délai de deux mois à compter de sa </w:t>
      </w:r>
      <w:r>
        <w:rPr>
          <w:rFonts w:ascii="Arial" w:hAnsi="Arial" w:cs="Arial"/>
          <w:sz w:val="22"/>
          <w:szCs w:val="22"/>
        </w:rPr>
        <w:lastRenderedPageBreak/>
        <w:t>notification ou, à défaut de preuve de notification, du premier acte de poursuite qui procède du titre en cause. En pratique, les titres de perception étant notifiés par courrier simple, le redevable dispose d’un délai de deux mois à partir du premier acte de poursuite (mise en demeure de payer).</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Après avoir accusé réception de la contestation de l’agent en lui précisant la date de réception de sa demande ainsi que les délais et voies de recours, le comptable transmet la réclamation à l’ordonnateur à l’origine du titre.</w:t>
      </w:r>
    </w:p>
    <w:p>
      <w:pPr>
        <w:jc w:val="both"/>
        <w:rPr>
          <w:rFonts w:ascii="Arial" w:hAnsi="Arial" w:cs="Arial"/>
          <w:sz w:val="22"/>
          <w:szCs w:val="22"/>
        </w:rPr>
      </w:pPr>
    </w:p>
    <w:p>
      <w:pPr>
        <w:jc w:val="both"/>
      </w:pPr>
      <w:r>
        <w:rPr>
          <w:rFonts w:ascii="Arial" w:hAnsi="Arial" w:cs="Arial"/>
          <w:sz w:val="22"/>
          <w:szCs w:val="22"/>
        </w:rPr>
        <w:t xml:space="preserve">Celui-ci dispose </w:t>
      </w:r>
      <w:r>
        <w:rPr>
          <w:rFonts w:ascii="Arial" w:hAnsi="Arial" w:cs="Arial"/>
          <w:b/>
          <w:sz w:val="22"/>
          <w:szCs w:val="22"/>
        </w:rPr>
        <w:t xml:space="preserve">de six mois pour statuer à compter de </w:t>
      </w:r>
      <w:r>
        <w:rPr>
          <w:rFonts w:ascii="Arial" w:hAnsi="Arial" w:cs="Arial"/>
          <w:b/>
          <w:sz w:val="22"/>
          <w:szCs w:val="22"/>
          <w:u w:val="single"/>
        </w:rPr>
        <w:t>la date de réception</w:t>
      </w:r>
      <w:r>
        <w:rPr>
          <w:rFonts w:ascii="Arial" w:hAnsi="Arial" w:cs="Arial"/>
          <w:sz w:val="22"/>
          <w:szCs w:val="22"/>
          <w:u w:val="single"/>
        </w:rPr>
        <w:t xml:space="preserve"> </w:t>
      </w:r>
      <w:r>
        <w:rPr>
          <w:rFonts w:ascii="Arial" w:hAnsi="Arial" w:cs="Arial"/>
          <w:b/>
          <w:sz w:val="22"/>
          <w:szCs w:val="22"/>
          <w:u w:val="single"/>
        </w:rPr>
        <w:t>de la contestation par le comptable</w:t>
      </w:r>
      <w:r>
        <w:rPr>
          <w:rFonts w:ascii="Arial" w:hAnsi="Arial" w:cs="Arial"/>
          <w:sz w:val="22"/>
          <w:szCs w:val="22"/>
          <w:u w:val="single"/>
        </w:rPr>
        <w:t>.</w:t>
      </w:r>
      <w:r>
        <w:rPr>
          <w:rFonts w:ascii="Arial" w:hAnsi="Arial" w:cs="Arial"/>
          <w:sz w:val="22"/>
          <w:szCs w:val="22"/>
        </w:rPr>
        <w:t xml:space="preserve"> L’ordonnateur adresse à l’agent une réponse dûment justifiée, d’accord ou de rejet de la demande, avec copie au comptable. En l’absence de réponse dans le délai prévu, la contestation est considérée comme rejetée.</w:t>
      </w:r>
    </w:p>
    <w:p>
      <w:pPr>
        <w:jc w:val="both"/>
        <w:rPr>
          <w:rFonts w:ascii="Arial" w:hAnsi="Arial" w:cs="Arial"/>
          <w:sz w:val="22"/>
          <w:szCs w:val="22"/>
        </w:rPr>
      </w:pP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En cas d’erreur avérée du montant de l’indu, il convient d’annuler totalement ou partiellement le titre. Dans ce cas, le service RH adresse une demande de titre d’annulation au CSP, qui la saisit dans Chorus puis la transmet au comptable assignataire pour prise en charge. Le seul motif « erreur de saisie dans le SIRH » est insuffisant pour procéder à une annulation totale ou partielle. Le service gestionnaire RH doit produire systématiquement un certificat administratif expliquant précisément l'erreur et indiquer le motif d’annulation dans la zone objet du titre d’annulation.</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Le service gestionnaire RH doit également adresser une réponse à l’agent l’informant de la réduction ou l’annulation de son indu de rémunération.</w:t>
      </w:r>
    </w:p>
    <w:p>
      <w:pPr>
        <w:jc w:val="both"/>
        <w:rPr>
          <w:rFonts w:ascii="Arial" w:hAnsi="Arial" w:cs="Arial"/>
          <w:sz w:val="22"/>
          <w:szCs w:val="22"/>
        </w:rPr>
      </w:pPr>
    </w:p>
    <w:p>
      <w:pPr>
        <w:jc w:val="both"/>
        <w:rPr>
          <w:rFonts w:ascii="Arial" w:hAnsi="Arial" w:cs="Arial"/>
          <w:sz w:val="22"/>
          <w:szCs w:val="22"/>
        </w:rPr>
      </w:pPr>
      <w:r>
        <w:rPr>
          <w:rFonts w:ascii="Arial" w:hAnsi="Arial" w:cs="Arial"/>
          <w:sz w:val="22"/>
          <w:szCs w:val="22"/>
        </w:rPr>
        <w:t>La demande de réduction ou de suppression doit être transmise au CSP, accompagnée du  certificat administratif et du double du courrier adressé à l’agent. Le CSP joindra dans CHORUS ces 2 documents au titre de perception, qui serviront de pièces justificatives au comptable.</w:t>
      </w:r>
    </w:p>
    <w:p>
      <w:pPr>
        <w:jc w:val="both"/>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rPr>
          <w:rFonts w:ascii="Arial" w:hAnsi="Arial" w:cs="Arial"/>
          <w:sz w:val="22"/>
          <w:szCs w:val="22"/>
        </w:rPr>
      </w:pPr>
    </w:p>
    <w:p>
      <w:pPr>
        <w:pStyle w:val="Titre1"/>
        <w:jc w:val="center"/>
      </w:pPr>
      <w:bookmarkStart w:id="59" w:name="_Toc137471053"/>
      <w:bookmarkStart w:id="60" w:name="_Toc92183236"/>
      <w:bookmarkStart w:id="61" w:name="_Toc92099162"/>
      <w:r>
        <w:rPr>
          <w:rStyle w:val="Titre3Car"/>
          <w:b w:val="0"/>
          <w:kern w:val="0"/>
          <w:sz w:val="32"/>
          <w:szCs w:val="32"/>
        </w:rPr>
        <w:lastRenderedPageBreak/>
        <w:t>Annexes</w:t>
      </w:r>
      <w:bookmarkEnd w:id="59"/>
      <w:bookmarkEnd w:id="60"/>
      <w:bookmarkEnd w:id="61"/>
    </w:p>
    <w:p>
      <w:pPr>
        <w:rPr>
          <w:rFonts w:ascii="Arial" w:hAnsi="Arial" w:cs="Arial"/>
          <w:sz w:val="22"/>
          <w:szCs w:val="22"/>
        </w:rPr>
      </w:pPr>
    </w:p>
    <w:p>
      <w:pPr>
        <w:rPr>
          <w:rFonts w:ascii="Arial" w:hAnsi="Arial" w:cs="Arial"/>
          <w:sz w:val="22"/>
          <w:szCs w:val="22"/>
        </w:rPr>
      </w:pPr>
    </w:p>
    <w:p>
      <w:pPr>
        <w:suppressAutoHyphens w:val="0"/>
        <w:rPr>
          <w:rFonts w:ascii="Arial" w:hAnsi="Arial" w:cs="Arial"/>
          <w:b/>
          <w:sz w:val="22"/>
          <w:szCs w:val="22"/>
        </w:rPr>
      </w:pPr>
    </w:p>
    <w:p>
      <w:pPr>
        <w:suppressAutoHyphens w:val="0"/>
        <w:rPr>
          <w:rFonts w:ascii="Arial" w:hAnsi="Arial" w:cs="Arial"/>
          <w:b/>
          <w:sz w:val="22"/>
          <w:szCs w:val="22"/>
        </w:rPr>
      </w:pPr>
    </w:p>
    <w:p>
      <w:pPr>
        <w:sectPr>
          <w:type w:val="continuous"/>
          <w:pgSz w:w="11906" w:h="16838"/>
          <w:pgMar w:top="1134" w:right="1418" w:bottom="1418" w:left="1418" w:header="323" w:footer="709" w:gutter="0"/>
          <w:cols w:space="720"/>
          <w:formProt w:val="0"/>
          <w:docGrid w:linePitch="100" w:charSpace="16384"/>
        </w:sectPr>
      </w:pPr>
    </w:p>
    <w:p/>
    <w:p>
      <w:pPr>
        <w:pStyle w:val="Titre2"/>
        <w:sectPr>
          <w:headerReference w:type="default" r:id="rId17"/>
          <w:footerReference w:type="default" r:id="rId18"/>
          <w:pgSz w:w="16838" w:h="11906" w:orient="landscape"/>
          <w:pgMar w:top="1418" w:right="1134" w:bottom="1418" w:left="1418" w:header="323" w:footer="709" w:gutter="0"/>
          <w:cols w:space="720"/>
          <w:formProt w:val="0"/>
          <w:docGrid w:linePitch="360" w:charSpace="73728"/>
        </w:sectPr>
      </w:pPr>
      <w:r>
        <w:t xml:space="preserve">Annexe n° 1 : Procédure de gestion des </w:t>
      </w:r>
      <w:bookmarkStart w:id="62" w:name="_Toc137471054"/>
      <w:bookmarkEnd w:id="62"/>
      <w:r>
        <w:t>TAV</w:t>
      </w:r>
    </w:p>
    <w:p>
      <w:pPr>
        <w:suppressAutoHyphens w:val="0"/>
      </w:pPr>
      <w:r>
        <w:rPr>
          <w:noProof/>
        </w:rPr>
        <w:lastRenderedPageBreak/>
        <w:drawing>
          <wp:anchor distT="0" distB="0" distL="114300" distR="0" simplePos="0" relativeHeight="4" behindDoc="0" locked="0" layoutInCell="1" allowOverlap="1">
            <wp:simplePos x="0" y="0"/>
            <wp:positionH relativeFrom="margin">
              <wp:align>right</wp:align>
            </wp:positionH>
            <wp:positionV relativeFrom="paragraph">
              <wp:posOffset>164465</wp:posOffset>
            </wp:positionV>
            <wp:extent cx="7560310" cy="3624580"/>
            <wp:effectExtent l="0" t="0" r="0" b="0"/>
            <wp:wrapTight wrapText="bothSides">
              <wp:wrapPolygon edited="0">
                <wp:start x="-16" y="0"/>
                <wp:lineTo x="-16" y="21210"/>
                <wp:lineTo x="21416" y="21210"/>
                <wp:lineTo x="21416" y="0"/>
                <wp:lineTo x="-16" y="0"/>
              </wp:wrapPolygon>
            </wp:wrapTight>
            <wp:docPr id="1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5"/>
                    <pic:cNvPicPr>
                      <a:picLocks noChangeAspect="1" noChangeArrowheads="1"/>
                    </pic:cNvPicPr>
                  </pic:nvPicPr>
                  <pic:blipFill>
                    <a:blip r:embed="rId19"/>
                    <a:stretch>
                      <a:fillRect/>
                    </a:stretch>
                  </pic:blipFill>
                  <pic:spPr bwMode="auto">
                    <a:xfrm>
                      <a:off x="0" y="0"/>
                      <a:ext cx="7560310" cy="3624580"/>
                    </a:xfrm>
                    <a:prstGeom prst="rect">
                      <a:avLst/>
                    </a:prstGeom>
                  </pic:spPr>
                </pic:pic>
              </a:graphicData>
            </a:graphic>
          </wp:anchor>
        </w:drawing>
      </w:r>
    </w:p>
    <w:p>
      <w:pPr>
        <w:pStyle w:val="Titre2"/>
        <w:rPr>
          <w:rFonts w:ascii="Arial" w:hAnsi="Arial" w:cs="Arial"/>
          <w:color w:val="auto"/>
          <w:sz w:val="22"/>
          <w:szCs w:val="22"/>
        </w:rPr>
      </w:pPr>
      <w:bookmarkStart w:id="63" w:name="_Toc137471055"/>
      <w:r>
        <w:rPr>
          <w:rFonts w:ascii="Arial" w:hAnsi="Arial" w:cs="Arial"/>
          <w:color w:val="auto"/>
          <w:sz w:val="22"/>
          <w:szCs w:val="22"/>
        </w:rPr>
        <w:t>Nota bene : L’application PAY a été remplacée par l’application PAYSAGE</w:t>
      </w:r>
      <w:bookmarkEnd w:id="63"/>
      <w:r>
        <w:rPr>
          <w:rFonts w:ascii="Arial" w:hAnsi="Arial" w:cs="Arial"/>
          <w:color w:val="auto"/>
          <w:sz w:val="22"/>
          <w:szCs w:val="22"/>
        </w:rPr>
        <w:t xml:space="preserve"> </w:t>
      </w:r>
    </w:p>
    <w:p>
      <w:pPr>
        <w:suppressAutoHyphens w:val="0"/>
        <w:rPr>
          <w:ins w:id="64" w:author="BLARY Laurent" w:date="2023-07-06T16:26:00Z"/>
          <w:rFonts w:ascii="Calibri Light" w:hAnsi="Calibri Light"/>
          <w:color w:val="2E74B5"/>
          <w:sz w:val="26"/>
          <w:szCs w:val="26"/>
        </w:rPr>
      </w:pPr>
      <w:bookmarkStart w:id="65" w:name="_Toc137471056"/>
      <w:ins w:id="66" w:author="BLARY Laurent" w:date="2023-07-06T16:26:00Z">
        <w:r>
          <w:br w:type="page"/>
        </w:r>
      </w:ins>
    </w:p>
    <w:p>
      <w:pPr>
        <w:pStyle w:val="Titre2"/>
      </w:pPr>
      <w:r>
        <w:lastRenderedPageBreak/>
        <w:t>Annexe n° 2 : Exemple d’un état PKO</w:t>
      </w:r>
      <w:bookmarkEnd w:id="65"/>
      <w:r>
        <w:t xml:space="preserve"> </w:t>
      </w: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pPr>
      <w:r>
        <w:rPr>
          <w:noProof/>
        </w:rPr>
        <w:drawing>
          <wp:inline distT="0" distB="0" distL="0" distR="0">
            <wp:extent cx="5938520" cy="3969385"/>
            <wp:effectExtent l="0" t="0" r="0" b="0"/>
            <wp:docPr id="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6"/>
                    <pic:cNvPicPr>
                      <a:picLocks noChangeAspect="1" noChangeArrowheads="1"/>
                    </pic:cNvPicPr>
                  </pic:nvPicPr>
                  <pic:blipFill>
                    <a:blip r:embed="rId20"/>
                    <a:stretch>
                      <a:fillRect/>
                    </a:stretch>
                  </pic:blipFill>
                  <pic:spPr bwMode="auto">
                    <a:xfrm>
                      <a:off x="0" y="0"/>
                      <a:ext cx="5938520" cy="3969385"/>
                    </a:xfrm>
                    <a:prstGeom prst="rect">
                      <a:avLst/>
                    </a:prstGeom>
                  </pic:spPr>
                </pic:pic>
              </a:graphicData>
            </a:graphic>
          </wp:inline>
        </w:drawing>
      </w: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pPr>
      <w:r>
        <w:rPr>
          <w:noProof/>
        </w:rPr>
        <w:drawing>
          <wp:inline distT="0" distB="0" distL="0" distR="0">
            <wp:extent cx="5938520" cy="3747770"/>
            <wp:effectExtent l="0" t="0" r="0" b="0"/>
            <wp:docPr id="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7"/>
                    <pic:cNvPicPr>
                      <a:picLocks noChangeAspect="1" noChangeArrowheads="1"/>
                    </pic:cNvPicPr>
                  </pic:nvPicPr>
                  <pic:blipFill>
                    <a:blip r:embed="rId21"/>
                    <a:stretch>
                      <a:fillRect/>
                    </a:stretch>
                  </pic:blipFill>
                  <pic:spPr bwMode="auto">
                    <a:xfrm>
                      <a:off x="0" y="0"/>
                      <a:ext cx="5938520" cy="3747770"/>
                    </a:xfrm>
                    <a:prstGeom prst="rect">
                      <a:avLst/>
                    </a:prstGeom>
                  </pic:spPr>
                </pic:pic>
              </a:graphicData>
            </a:graphic>
          </wp:inline>
        </w:drawing>
      </w: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pStyle w:val="Titre2"/>
      </w:pPr>
      <w:bookmarkStart w:id="67" w:name="_Toc137471057"/>
      <w:r>
        <w:t>Annexe n° 3 : Exemple d’un Etat QTV</w:t>
      </w:r>
      <w:bookmarkEnd w:id="67"/>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pPr>
      <w:r>
        <w:rPr>
          <w:noProof/>
        </w:rPr>
        <w:drawing>
          <wp:inline distT="0" distB="0" distL="0" distR="0">
            <wp:extent cx="5938520" cy="2914015"/>
            <wp:effectExtent l="0" t="0" r="0" b="0"/>
            <wp:docPr id="1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8"/>
                    <pic:cNvPicPr>
                      <a:picLocks noChangeAspect="1" noChangeArrowheads="1"/>
                    </pic:cNvPicPr>
                  </pic:nvPicPr>
                  <pic:blipFill>
                    <a:blip r:embed="rId22"/>
                    <a:stretch>
                      <a:fillRect/>
                    </a:stretch>
                  </pic:blipFill>
                  <pic:spPr bwMode="auto">
                    <a:xfrm>
                      <a:off x="0" y="0"/>
                      <a:ext cx="5938520" cy="2914015"/>
                    </a:xfrm>
                    <a:prstGeom prst="rect">
                      <a:avLst/>
                    </a:prstGeom>
                  </pic:spPr>
                </pic:pic>
              </a:graphicData>
            </a:graphic>
          </wp:inline>
        </w:drawing>
      </w: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pPr>
      <w:r>
        <w:rPr>
          <w:noProof/>
        </w:rPr>
        <w:drawing>
          <wp:inline distT="0" distB="0" distL="0" distR="0">
            <wp:extent cx="5938520" cy="2441575"/>
            <wp:effectExtent l="0" t="0" r="0" b="0"/>
            <wp:docPr id="1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9"/>
                    <pic:cNvPicPr>
                      <a:picLocks noChangeAspect="1" noChangeArrowheads="1"/>
                    </pic:cNvPicPr>
                  </pic:nvPicPr>
                  <pic:blipFill>
                    <a:blip r:embed="rId23"/>
                    <a:stretch>
                      <a:fillRect/>
                    </a:stretch>
                  </pic:blipFill>
                  <pic:spPr bwMode="auto">
                    <a:xfrm>
                      <a:off x="0" y="0"/>
                      <a:ext cx="5938520" cy="2441575"/>
                    </a:xfrm>
                    <a:prstGeom prst="rect">
                      <a:avLst/>
                    </a:prstGeom>
                  </pic:spPr>
                </pic:pic>
              </a:graphicData>
            </a:graphic>
          </wp:inline>
        </w:drawing>
      </w:r>
    </w:p>
    <w:p>
      <w:pPr>
        <w:suppressAutoHyphens w:val="0"/>
        <w:rPr>
          <w:rFonts w:cs="Arial"/>
          <w:b/>
          <w:szCs w:val="22"/>
        </w:rPr>
      </w:pPr>
    </w:p>
    <w:p>
      <w:pPr>
        <w:rPr>
          <w:rFonts w:cs="Arial"/>
          <w:b/>
          <w:szCs w:val="22"/>
        </w:rPr>
      </w:pPr>
      <w:r>
        <w:br w:type="page"/>
      </w:r>
    </w:p>
    <w:p>
      <w:pPr>
        <w:pStyle w:val="Titre2"/>
      </w:pPr>
      <w:bookmarkStart w:id="68" w:name="_Toc137471058"/>
      <w:r>
        <w:lastRenderedPageBreak/>
        <w:t>Annexe n° 4 : Exemple d’un état PK5</w:t>
      </w:r>
      <w:bookmarkEnd w:id="68"/>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p>
    <w:p>
      <w:pPr>
        <w:suppressAutoHyphens w:val="0"/>
        <w:rPr>
          <w:rFonts w:cs="Arial"/>
          <w:b/>
          <w:szCs w:val="22"/>
        </w:rPr>
      </w:pPr>
      <w:r>
        <w:rPr>
          <w:rFonts w:cs="Arial"/>
          <w:b/>
          <w:noProof/>
          <w:szCs w:val="22"/>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759450" cy="2713355"/>
            <wp:effectExtent l="0" t="0" r="0" b="0"/>
            <wp:wrapSquare wrapText="largest"/>
            <wp:docPr id="1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pic:cNvPicPr>
                      <a:picLocks noChangeAspect="1" noChangeArrowheads="1"/>
                    </pic:cNvPicPr>
                  </pic:nvPicPr>
                  <pic:blipFill>
                    <a:blip r:embed="rId24"/>
                    <a:stretch>
                      <a:fillRect/>
                    </a:stretch>
                  </pic:blipFill>
                  <pic:spPr bwMode="auto">
                    <a:xfrm>
                      <a:off x="0" y="0"/>
                      <a:ext cx="5759450" cy="2713355"/>
                    </a:xfrm>
                    <a:prstGeom prst="rect">
                      <a:avLst/>
                    </a:prstGeom>
                  </pic:spPr>
                </pic:pic>
              </a:graphicData>
            </a:graphic>
          </wp:anchor>
        </w:drawing>
      </w:r>
    </w:p>
    <w:p>
      <w:pPr>
        <w:suppressAutoHyphens w:val="0"/>
        <w:rPr>
          <w:rFonts w:cs="Arial"/>
          <w:b/>
          <w:szCs w:val="22"/>
        </w:rPr>
      </w:pPr>
    </w:p>
    <w:p>
      <w:pPr>
        <w:suppressAutoHyphens w:val="0"/>
        <w:rPr>
          <w:rFonts w:cs="Arial"/>
          <w:b/>
          <w:szCs w:val="22"/>
        </w:rPr>
      </w:pPr>
    </w:p>
    <w:p>
      <w:pPr>
        <w:suppressAutoHyphens w:val="0"/>
        <w:rPr>
          <w:rFonts w:cs="Arial"/>
          <w:b/>
          <w:szCs w:val="22"/>
        </w:rPr>
      </w:pPr>
      <w:r>
        <w:br w:type="page"/>
      </w:r>
    </w:p>
    <w:p>
      <w:pPr>
        <w:suppressAutoHyphens w:val="0"/>
        <w:rPr>
          <w:rFonts w:cs="Arial"/>
          <w:b/>
          <w:szCs w:val="22"/>
        </w:rPr>
      </w:pPr>
      <w:r>
        <w:rPr>
          <w:rFonts w:cs="Arial"/>
          <w:b/>
          <w:noProof/>
          <w:szCs w:val="22"/>
        </w:rPr>
        <w:lastRenderedPageBreak/>
        <mc:AlternateContent>
          <mc:Choice Requires="wps">
            <w:drawing>
              <wp:anchor distT="0" distB="0" distL="0" distR="0" simplePos="0" relativeHeight="8" behindDoc="0" locked="0" layoutInCell="1" allowOverlap="1">
                <wp:simplePos x="0" y="0"/>
                <wp:positionH relativeFrom="column">
                  <wp:posOffset>1428750</wp:posOffset>
                </wp:positionH>
                <wp:positionV relativeFrom="paragraph">
                  <wp:posOffset>2296795</wp:posOffset>
                </wp:positionV>
                <wp:extent cx="4867275" cy="150495"/>
                <wp:effectExtent l="0" t="0" r="0" b="0"/>
                <wp:wrapNone/>
                <wp:docPr id="17" name="Forme2"/>
                <wp:cNvGraphicFramePr/>
                <a:graphic xmlns:a="http://schemas.openxmlformats.org/drawingml/2006/main">
                  <a:graphicData uri="http://schemas.microsoft.com/office/word/2010/wordprocessingShape">
                    <wps:wsp>
                      <wps:cNvSpPr/>
                      <wps:spPr>
                        <a:xfrm>
                          <a:off x="0" y="0"/>
                          <a:ext cx="4866480" cy="149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Forme2" stroked="f" style="position:absolute;margin-left:112.5pt;margin-top:180.85pt;width:383.15pt;height:11.75pt" wp14:anchorId="428F2E4D">
                <w10:wrap type="none"/>
                <v:fill o:detectmouseclick="t" on="false"/>
                <v:stroke color="#3465a4" joinstyle="round" endcap="flat"/>
              </v:rect>
            </w:pict>
          </mc:Fallback>
        </mc:AlternateContent>
      </w:r>
    </w:p>
    <w:p>
      <w:pPr>
        <w:pStyle w:val="Titre2"/>
      </w:pPr>
      <w:bookmarkStart w:id="69" w:name="_Toc137471059"/>
      <w:r>
        <w:t>Annexe n° 5 : Fiche relative à la prescription biennale</w:t>
      </w:r>
      <w:bookmarkEnd w:id="69"/>
      <w:r>
        <w:t xml:space="preserve"> </w:t>
      </w:r>
    </w:p>
    <w:p>
      <w:pPr>
        <w:suppressAutoHyphens w:val="0"/>
        <w:rPr>
          <w:rFonts w:cs="Arial"/>
          <w:b/>
          <w:szCs w:val="22"/>
        </w:rPr>
      </w:pPr>
    </w:p>
    <w:p>
      <w:pPr>
        <w:suppressAutoHyphens w:val="0"/>
        <w:rPr>
          <w:rFonts w:cs="Arial"/>
          <w:b/>
          <w:szCs w:val="22"/>
        </w:rPr>
      </w:pPr>
    </w:p>
    <w:p>
      <w:pPr>
        <w:jc w:val="both"/>
        <w:rPr>
          <w:b/>
          <w:color w:val="2E74B5"/>
          <w:sz w:val="24"/>
          <w:u w:val="single"/>
        </w:rPr>
      </w:pPr>
      <w:r>
        <w:rPr>
          <w:b/>
          <w:color w:val="2E74B5"/>
          <w:sz w:val="24"/>
          <w:u w:val="single"/>
        </w:rPr>
        <w:t xml:space="preserve">PRESCRIPTION DES INDUS DE REMUNERATION </w:t>
      </w:r>
    </w:p>
    <w:p>
      <w:pPr>
        <w:rPr>
          <w:b/>
          <w:color w:val="2E74B5"/>
        </w:rPr>
      </w:pPr>
      <w:r>
        <w:rPr>
          <w:b/>
          <w:color w:val="2E74B5"/>
        </w:rPr>
        <w:t xml:space="preserve"> </w:t>
      </w:r>
    </w:p>
    <w:p>
      <w:pPr>
        <w:rPr>
          <w:b/>
          <w:color w:val="2E74B5"/>
        </w:rPr>
      </w:pPr>
    </w:p>
    <w:p/>
    <w:p>
      <w:pPr>
        <w:rPr>
          <w:b/>
          <w:color w:val="2E74B5"/>
        </w:rPr>
      </w:pPr>
      <w:r>
        <w:rPr>
          <w:b/>
          <w:color w:val="2E74B5"/>
        </w:rPr>
        <w:t xml:space="preserve">REFERENCES JURIDIQUES </w:t>
      </w:r>
    </w:p>
    <w:p/>
    <w:p>
      <w:pPr>
        <w:numPr>
          <w:ilvl w:val="0"/>
          <w:numId w:val="43"/>
        </w:numPr>
        <w:suppressAutoHyphens w:val="0"/>
        <w:spacing w:after="52" w:line="264" w:lineRule="auto"/>
        <w:ind w:left="567" w:hanging="283"/>
        <w:jc w:val="both"/>
      </w:pPr>
      <w:r>
        <w:rPr>
          <w:rFonts w:eastAsia="Calibri"/>
          <w:b/>
        </w:rPr>
        <w:t xml:space="preserve">Article 37-1 de la loi n° 2000-321 du 12 avril 2000 </w:t>
      </w:r>
      <w:r>
        <w:t>relative aux droits des relations des citoyens avec l’administration (DCRA)</w:t>
      </w:r>
    </w:p>
    <w:p>
      <w:pPr>
        <w:numPr>
          <w:ilvl w:val="0"/>
          <w:numId w:val="43"/>
        </w:numPr>
        <w:suppressAutoHyphens w:val="0"/>
        <w:spacing w:after="50" w:line="264" w:lineRule="auto"/>
        <w:ind w:left="567" w:hanging="283"/>
        <w:jc w:val="both"/>
      </w:pPr>
      <w:r>
        <w:rPr>
          <w:rFonts w:eastAsia="Calibri"/>
          <w:b/>
        </w:rPr>
        <w:t>Article 94.I de la loi n° 2011-1978 du 28 décembre 2011</w:t>
      </w:r>
      <w:r>
        <w:t xml:space="preserve"> portant loi de finances rectificative pour 2011 modifiant l’article 37-1 de la loi n°2000-321 du 12 avril 2000  </w:t>
      </w:r>
    </w:p>
    <w:p>
      <w:pPr>
        <w:numPr>
          <w:ilvl w:val="0"/>
          <w:numId w:val="43"/>
        </w:numPr>
        <w:suppressAutoHyphens w:val="0"/>
        <w:spacing w:after="54" w:line="264" w:lineRule="auto"/>
        <w:ind w:left="567" w:hanging="283"/>
        <w:jc w:val="both"/>
      </w:pPr>
      <w:r>
        <w:rPr>
          <w:rFonts w:eastAsia="Calibri"/>
          <w:b/>
        </w:rPr>
        <w:t>Articles 112 à 124 et 128 du décret n° 2012-1246 du 7 novembre 2012</w:t>
      </w:r>
      <w:r>
        <w:t xml:space="preserve"> relatif à la gestion budgétaire et comptable publique (GBCP) </w:t>
      </w:r>
    </w:p>
    <w:p>
      <w:pPr>
        <w:numPr>
          <w:ilvl w:val="0"/>
          <w:numId w:val="43"/>
        </w:numPr>
        <w:suppressAutoHyphens w:val="0"/>
        <w:spacing w:after="52" w:line="264" w:lineRule="auto"/>
        <w:ind w:left="567" w:hanging="283"/>
        <w:jc w:val="both"/>
      </w:pPr>
      <w:r>
        <w:rPr>
          <w:rFonts w:eastAsia="Calibri"/>
          <w:b/>
        </w:rPr>
        <w:t>Arrêté du 18 avril 2013</w:t>
      </w:r>
      <w:r>
        <w:t xml:space="preserve"> pris pour l'application de l'article 128 du décret n° 2012-1246 du 7 novembre 2012 relatif à la gestion budgétaire et comptable publique et fixant l'assignation comptable des rémunérations des personnels de l'Etat servies sans ordonnancement préalable ainsi que des titres de perception émis à l'encontre des personnels et relatifs aux indus de rémunération, aux acomptes sur rémunération non régularisés, aux validations de services auxiliaires et aux rachats d'années d'études </w:t>
      </w:r>
    </w:p>
    <w:p>
      <w:pPr>
        <w:numPr>
          <w:ilvl w:val="0"/>
          <w:numId w:val="43"/>
        </w:numPr>
        <w:suppressAutoHyphens w:val="0"/>
        <w:spacing w:line="259" w:lineRule="auto"/>
        <w:ind w:left="567" w:hanging="283"/>
        <w:jc w:val="both"/>
      </w:pPr>
      <w:r>
        <w:rPr>
          <w:noProof/>
        </w:rPr>
        <mc:AlternateContent>
          <mc:Choice Requires="wps">
            <w:drawing>
              <wp:anchor distT="0" distB="0" distL="0" distR="0" simplePos="0" relativeHeight="9" behindDoc="1" locked="0" layoutInCell="1" allowOverlap="1">
                <wp:simplePos x="0" y="0"/>
                <wp:positionH relativeFrom="page">
                  <wp:posOffset>0</wp:posOffset>
                </wp:positionH>
                <wp:positionV relativeFrom="page">
                  <wp:posOffset>0</wp:posOffset>
                </wp:positionV>
                <wp:extent cx="212090" cy="175260"/>
                <wp:effectExtent l="0" t="0" r="0" b="0"/>
                <wp:wrapNone/>
                <wp:docPr id="18" name="Text Box 5"/>
                <wp:cNvGraphicFramePr/>
                <a:graphic xmlns:a="http://schemas.openxmlformats.org/drawingml/2006/main">
                  <a:graphicData uri="http://schemas.microsoft.com/office/word/2010/wordprocessingShape">
                    <wps:wsp>
                      <wps:cNvSpPr/>
                      <wps:spPr>
                        <a:xfrm>
                          <a:off x="0" y="0"/>
                          <a:ext cx="211320" cy="174600"/>
                        </a:xfrm>
                        <a:prstGeom prst="rect">
                          <a:avLst/>
                        </a:prstGeom>
                        <a:noFill/>
                        <a:ln>
                          <a:noFill/>
                        </a:ln>
                      </wps:spPr>
                      <wps:style>
                        <a:lnRef idx="0">
                          <a:scrgbClr r="0" g="0" b="0"/>
                        </a:lnRef>
                        <a:fillRef idx="0">
                          <a:scrgbClr r="0" g="0" b="0"/>
                        </a:fillRef>
                        <a:effectRef idx="0">
                          <a:scrgbClr r="0" g="0" b="0"/>
                        </a:effectRef>
                        <a:fontRef idx="minor"/>
                      </wps:style>
                      <wps:txbx>
                        <w:txbxContent>
                          <w:p>
                            <w:pPr>
                              <w:spacing w:after="120"/>
                              <w:rPr>
                                <w:color w:val="000000"/>
                              </w:rPr>
                            </w:pPr>
                          </w:p>
                        </w:txbxContent>
                      </wps:txbx>
                      <wps:bodyPr tIns="0" bIns="0">
                        <a:noAutofit/>
                      </wps:bodyPr>
                    </wps:wsp>
                  </a:graphicData>
                </a:graphic>
              </wp:anchor>
            </w:drawing>
          </mc:Choice>
          <mc:Fallback>
            <w:pict>
              <v:rect w14:anchorId="5843D2F4" id="Text Box 5" o:spid="_x0000_s1029" style="position:absolute;left:0;text-align:left;margin-left:0;margin-top:0;width:16.7pt;height:13.8pt;z-index:-503316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" filled="f" stroked="f">
                <v:textbox inset=",0,,0">
                  <w:txbxContent>
                    <w:p w:rsidR="002B23B0" w:rsidRDefault="002B23B0">
                      <w:pPr>
                        <w:spacing w:after="120"/>
                        <w:rPr>
                          <w:color w:val="000000"/>
                        </w:rPr>
                      </w:pPr>
                    </w:p>
                  </w:txbxContent>
                </v:textbox>
                <w10:wrap anchorx="page" anchory="page"/>
              </v:rect>
            </w:pict>
          </mc:Fallback>
        </mc:AlternateContent>
      </w:r>
      <w:r>
        <w:rPr>
          <w:rFonts w:eastAsia="Calibri"/>
          <w:b/>
        </w:rPr>
        <w:t>Circulaire du 11 avril 2013</w:t>
      </w:r>
      <w:r>
        <w:t xml:space="preserve"> relative au délai de la prescription extinctive concernant les créances résultant de paiements indus effectués par les services de l’État en matière de rémunération de leurs agents (</w:t>
      </w:r>
      <w:hyperlink r:id="rId25">
        <w:r>
          <w:rPr>
            <w:rStyle w:val="ListLabel417"/>
          </w:rPr>
          <w:t>Circulaire du 11 avril 2013 relative au délai de la prescription extinctive concernant les créances résultant de paiements indus effectués par les services de l’État en matière de rémunération de leurs agents (fonction-publique.gouv.fr)</w:t>
        </w:r>
      </w:hyperlink>
    </w:p>
    <w:p>
      <w:pPr>
        <w:spacing w:after="19" w:line="259" w:lineRule="auto"/>
        <w:jc w:val="both"/>
        <w:rPr>
          <w:color w:val="1F4D78"/>
        </w:rPr>
      </w:pPr>
      <w:r>
        <w:rPr>
          <w:color w:val="1F4D78"/>
        </w:rPr>
        <w:t xml:space="preserve"> </w:t>
      </w:r>
    </w:p>
    <w:p>
      <w:pPr>
        <w:spacing w:after="19" w:line="259" w:lineRule="auto"/>
        <w:jc w:val="both"/>
      </w:pPr>
    </w:p>
    <w:p>
      <w:pPr>
        <w:jc w:val="both"/>
        <w:rPr>
          <w:b/>
          <w:color w:val="2E74B5"/>
        </w:rPr>
      </w:pPr>
      <w:r>
        <w:rPr>
          <w:b/>
          <w:color w:val="2E74B5"/>
        </w:rPr>
        <w:t xml:space="preserve">DEFINITIONS PREALABLES </w:t>
      </w:r>
    </w:p>
    <w:p>
      <w:pPr>
        <w:jc w:val="both"/>
      </w:pPr>
    </w:p>
    <w:p>
      <w:pPr>
        <w:spacing w:after="5"/>
        <w:ind w:left="-5"/>
        <w:jc w:val="both"/>
      </w:pPr>
      <w:r>
        <w:t xml:space="preserve">L’indu de rémunération (trop-perçu) est une rémunération versée à tort à l’agent et constatée en paye par l’administration. Tous les éléments de rémunération peuvent faire l’objet d’un indu. Le paiement à tort constitue une créance pour l’Etat qui doit être remboursée et, donc, donner lieu à un recouvrement. </w:t>
      </w:r>
    </w:p>
    <w:p>
      <w:pPr>
        <w:spacing w:after="5"/>
        <w:ind w:left="-5"/>
        <w:jc w:val="both"/>
      </w:pPr>
      <w:r>
        <w:t xml:space="preserve"> </w:t>
      </w:r>
    </w:p>
    <w:p>
      <w:pPr>
        <w:spacing w:after="9"/>
        <w:ind w:left="-5"/>
        <w:jc w:val="both"/>
      </w:pPr>
      <w:r>
        <w:t xml:space="preserve">Dès lors, en cas d’indu de rémunération, deux situations doivent être distinguées : </w:t>
      </w:r>
    </w:p>
    <w:p>
      <w:pPr>
        <w:numPr>
          <w:ilvl w:val="0"/>
          <w:numId w:val="44"/>
        </w:numPr>
        <w:suppressAutoHyphens w:val="0"/>
        <w:spacing w:after="20" w:line="264" w:lineRule="auto"/>
        <w:ind w:left="567" w:hanging="283"/>
        <w:contextualSpacing/>
        <w:jc w:val="both"/>
      </w:pPr>
      <w:r>
        <w:t>soit l'agent est toujours rémunéré par le ministère : il fait l’objet d’un précompte tous les mois et sa base imposable est diminuée dudit précompte (procédure de la compensation légale</w:t>
      </w:r>
      <w:r>
        <w:rPr>
          <w:rStyle w:val="Ancredenotedebasdepage"/>
        </w:rPr>
        <w:footnoteReference w:id="14"/>
      </w:r>
      <w:r>
        <w:t xml:space="preserve">) ;  </w:t>
      </w:r>
    </w:p>
    <w:p>
      <w:pPr>
        <w:numPr>
          <w:ilvl w:val="0"/>
          <w:numId w:val="44"/>
        </w:numPr>
        <w:ind w:left="567" w:hanging="283"/>
        <w:jc w:val="both"/>
      </w:pPr>
      <w:r>
        <w:t>soit l’agent n’est plus rémunéré par le ministère (mutation, affectation, démission, transfert d'assignation comptable, agent sans traitement…) : l’indu sur rémunération doit alors être régularisé par voie de titre de perception.</w:t>
      </w:r>
    </w:p>
    <w:p>
      <w:pPr>
        <w:ind w:left="1004"/>
        <w:jc w:val="both"/>
      </w:pPr>
    </w:p>
    <w:p>
      <w:pPr>
        <w:ind w:left="-5"/>
        <w:jc w:val="both"/>
      </w:pPr>
      <w:r>
        <w:t xml:space="preserve">En principe, un « titre à valider » (TAV) est automatiquement généré par PAYSAGE et est transmis à Chorus, sauf en cas d’anomalie détectée par l’application (ex : centre de profit non trouvé, affectation non trouvée). La validation par l’ordonnateur du TAV convertit ce dernier en « titre de perception » que le comptable assignataire prend en charge après avoir effectué ses contrôles réglementaires. </w:t>
      </w:r>
    </w:p>
    <w:p>
      <w:pPr>
        <w:ind w:left="-5"/>
        <w:jc w:val="both"/>
      </w:pPr>
    </w:p>
    <w:p>
      <w:pPr>
        <w:ind w:left="-5"/>
        <w:jc w:val="both"/>
      </w:pPr>
      <w:r>
        <w:t>En cas d’anomalie détectée par l’application PAYSAGE, les TAV sont recensés dans un état QTV disponible sous Pdfedit et nécessitent un retraitement manuel avant transmission au comptable pour prise en charge.</w:t>
      </w:r>
    </w:p>
    <w:p>
      <w:pPr>
        <w:ind w:left="-5"/>
        <w:jc w:val="both"/>
        <w:rPr>
          <w:b/>
          <w:color w:val="2E74B5"/>
        </w:rPr>
      </w:pPr>
    </w:p>
    <w:p>
      <w:pPr>
        <w:ind w:left="-5"/>
        <w:jc w:val="both"/>
        <w:rPr>
          <w:b/>
          <w:color w:val="2E74B5"/>
        </w:rPr>
      </w:pPr>
    </w:p>
    <w:p>
      <w:pPr>
        <w:ind w:left="-5"/>
        <w:jc w:val="both"/>
        <w:rPr>
          <w:b/>
          <w:color w:val="2E74B5"/>
        </w:rPr>
      </w:pPr>
    </w:p>
    <w:p>
      <w:pPr>
        <w:ind w:left="-5"/>
        <w:jc w:val="both"/>
        <w:rPr>
          <w:b/>
          <w:color w:val="2E74B5"/>
        </w:rPr>
      </w:pPr>
    </w:p>
    <w:p>
      <w:pPr>
        <w:jc w:val="both"/>
        <w:rPr>
          <w:b/>
          <w:color w:val="2E74B5"/>
        </w:rPr>
      </w:pPr>
      <w:r>
        <w:rPr>
          <w:b/>
          <w:color w:val="2E74B5"/>
        </w:rPr>
        <w:t xml:space="preserve">OBJECTIFS DE LA FICHE  </w:t>
      </w:r>
    </w:p>
    <w:p>
      <w:pPr>
        <w:jc w:val="both"/>
      </w:pPr>
    </w:p>
    <w:p>
      <w:pPr>
        <w:spacing w:after="40"/>
        <w:ind w:left="-5"/>
        <w:jc w:val="both"/>
      </w:pPr>
      <w:r>
        <w:lastRenderedPageBreak/>
        <w:t xml:space="preserve">L’objectif principal de cette fiche est de préciser le cadre juridique de </w:t>
      </w:r>
      <w:r>
        <w:rPr>
          <w:rFonts w:ascii="Calibri" w:eastAsia="Calibri" w:hAnsi="Calibri" w:cs="Calibri"/>
          <w:b/>
        </w:rPr>
        <w:t>la prescription biennale</w:t>
      </w:r>
      <w:r>
        <w:t xml:space="preserve"> </w:t>
      </w:r>
      <w:r>
        <w:rPr>
          <w:rFonts w:ascii="Calibri" w:eastAsia="Calibri" w:hAnsi="Calibri" w:cs="Calibri"/>
          <w:b/>
        </w:rPr>
        <w:t>des indus de rémunération.</w:t>
      </w:r>
      <w:r>
        <w:t xml:space="preserve"> Elle vise également le </w:t>
      </w:r>
      <w:r>
        <w:rPr>
          <w:rFonts w:ascii="Calibri" w:eastAsia="Calibri" w:hAnsi="Calibri" w:cs="Calibri"/>
          <w:b/>
        </w:rPr>
        <w:t xml:space="preserve">partage de bonnes pratiques, </w:t>
      </w:r>
      <w:r>
        <w:t xml:space="preserve">illustré par des cas concrets afin de s’assurer que les indus de rémunération ne sont pas atteints par la prescription, sécuriser ainsi leur recouvrement et répondre aux questions suivantes : </w:t>
      </w:r>
    </w:p>
    <w:p>
      <w:pPr>
        <w:numPr>
          <w:ilvl w:val="0"/>
          <w:numId w:val="45"/>
        </w:numPr>
        <w:suppressAutoHyphens w:val="0"/>
        <w:spacing w:after="43" w:line="264" w:lineRule="auto"/>
        <w:ind w:left="284"/>
        <w:jc w:val="both"/>
      </w:pPr>
      <w:r>
        <w:t xml:space="preserve">Quel est le point de départ du délai de prescription ? Quand est-il clos ?  </w:t>
      </w:r>
    </w:p>
    <w:p>
      <w:pPr>
        <w:numPr>
          <w:ilvl w:val="0"/>
          <w:numId w:val="45"/>
        </w:numPr>
        <w:suppressAutoHyphens w:val="0"/>
        <w:spacing w:after="22" w:line="264" w:lineRule="auto"/>
        <w:ind w:left="284"/>
        <w:jc w:val="both"/>
      </w:pPr>
      <w:r>
        <w:t xml:space="preserve">A partir de quand le délai est-il interrompu ?  </w:t>
      </w:r>
    </w:p>
    <w:p>
      <w:pPr>
        <w:numPr>
          <w:ilvl w:val="0"/>
          <w:numId w:val="45"/>
        </w:numPr>
        <w:suppressAutoHyphens w:val="0"/>
        <w:spacing w:after="430" w:line="264" w:lineRule="auto"/>
        <w:ind w:left="284"/>
        <w:jc w:val="both"/>
      </w:pPr>
      <w:r>
        <w:t xml:space="preserve">Comment notifier l’indu à l’agent et sous quelle forme ? </w:t>
      </w:r>
    </w:p>
    <w:p>
      <w:pPr>
        <w:jc w:val="both"/>
        <w:rPr>
          <w:b/>
          <w:color w:val="2E74B5"/>
          <w:sz w:val="24"/>
          <w:u w:val="single"/>
        </w:rPr>
      </w:pPr>
      <w:r>
        <w:rPr>
          <w:b/>
          <w:color w:val="2E74B5"/>
          <w:sz w:val="24"/>
          <w:u w:val="single"/>
        </w:rPr>
        <w:t xml:space="preserve">PERIMETRE ET DEFINITION </w:t>
      </w:r>
    </w:p>
    <w:p>
      <w:pPr>
        <w:jc w:val="both"/>
        <w:rPr>
          <w:b/>
          <w:color w:val="2E74B5"/>
          <w:sz w:val="24"/>
        </w:rPr>
      </w:pPr>
    </w:p>
    <w:p>
      <w:pPr>
        <w:jc w:val="both"/>
      </w:pPr>
    </w:p>
    <w:p>
      <w:pPr>
        <w:jc w:val="both"/>
        <w:rPr>
          <w:b/>
          <w:color w:val="2E74B5"/>
        </w:rPr>
      </w:pPr>
      <w:r>
        <w:rPr>
          <w:b/>
          <w:color w:val="2E74B5"/>
        </w:rPr>
        <w:t xml:space="preserve">DEFINITION ET FAITS GENERATEURS DE L’INDU  </w:t>
      </w:r>
    </w:p>
    <w:p>
      <w:pPr>
        <w:jc w:val="both"/>
        <w:rPr>
          <w:rFonts w:ascii="Calibri" w:eastAsia="Calibri" w:hAnsi="Calibri" w:cs="Calibri"/>
          <w:b/>
        </w:rPr>
      </w:pPr>
    </w:p>
    <w:p>
      <w:pPr>
        <w:spacing w:after="138"/>
        <w:ind w:left="-5"/>
        <w:jc w:val="both"/>
      </w:pPr>
      <w:r>
        <w:rPr>
          <w:rFonts w:ascii="Calibri" w:eastAsia="Calibri" w:hAnsi="Calibri" w:cs="Calibri"/>
          <w:b/>
        </w:rPr>
        <w:t>Le trop-perçu sur rémunération</w:t>
      </w:r>
      <w:r>
        <w:t xml:space="preserve"> correspond à </w:t>
      </w:r>
      <w:r>
        <w:rPr>
          <w:rFonts w:ascii="Calibri" w:eastAsia="Calibri" w:hAnsi="Calibri" w:cs="Calibri"/>
          <w:b/>
        </w:rPr>
        <w:t>une somme indûment</w:t>
      </w:r>
      <w:r>
        <w:t xml:space="preserve"> perçue par un agent sur un ou plusieurs éléments de paie : traitement indiciaire, primes, remboursement transport domicile-travail…. </w:t>
      </w:r>
      <w:r>
        <w:rPr>
          <w:rFonts w:ascii="Calibri" w:eastAsia="Calibri" w:hAnsi="Calibri" w:cs="Calibri"/>
          <w:b/>
        </w:rPr>
        <w:t xml:space="preserve">Il peut résulter : </w:t>
      </w:r>
    </w:p>
    <w:p>
      <w:pPr>
        <w:numPr>
          <w:ilvl w:val="0"/>
          <w:numId w:val="46"/>
        </w:numPr>
        <w:suppressAutoHyphens w:val="0"/>
        <w:spacing w:after="43" w:line="264" w:lineRule="auto"/>
        <w:ind w:left="284"/>
        <w:jc w:val="both"/>
      </w:pPr>
      <w:r>
        <w:t xml:space="preserve">d’une information tardive du départ de l’agent alors que la paye est clôturée ; </w:t>
      </w:r>
    </w:p>
    <w:p>
      <w:pPr>
        <w:numPr>
          <w:ilvl w:val="0"/>
          <w:numId w:val="46"/>
        </w:numPr>
        <w:suppressAutoHyphens w:val="0"/>
        <w:spacing w:after="40" w:line="264" w:lineRule="auto"/>
        <w:ind w:left="284"/>
        <w:jc w:val="both"/>
      </w:pPr>
      <w:r>
        <w:t xml:space="preserve">d’une erreur lors de la prise en charge ou de la mise à jour du dossier par les services de gestion ;  </w:t>
      </w:r>
    </w:p>
    <w:p>
      <w:pPr>
        <w:numPr>
          <w:ilvl w:val="0"/>
          <w:numId w:val="46"/>
        </w:numPr>
        <w:suppressAutoHyphens w:val="0"/>
        <w:spacing w:after="39" w:line="264" w:lineRule="auto"/>
        <w:ind w:left="284"/>
        <w:jc w:val="both"/>
      </w:pPr>
      <w:r>
        <w:t xml:space="preserve">d’un changement de situation professionnelle ou personnelle ayant une incidence sur sa rémunération ;  </w:t>
      </w:r>
    </w:p>
    <w:p>
      <w:pPr>
        <w:numPr>
          <w:ilvl w:val="0"/>
          <w:numId w:val="46"/>
        </w:numPr>
        <w:suppressAutoHyphens w:val="0"/>
        <w:spacing w:after="206" w:line="264" w:lineRule="auto"/>
        <w:ind w:left="284"/>
        <w:jc w:val="both"/>
      </w:pPr>
      <w:r>
        <w:t xml:space="preserve">d’une erreur de codification.  </w:t>
      </w:r>
    </w:p>
    <w:p>
      <w:pPr>
        <w:spacing w:after="113" w:line="264" w:lineRule="auto"/>
        <w:ind w:left="-5"/>
        <w:jc w:val="both"/>
      </w:pPr>
      <w:r>
        <w:rPr>
          <w:rFonts w:ascii="Calibri" w:eastAsia="Calibri" w:hAnsi="Calibri" w:cs="Calibri"/>
          <w:b/>
        </w:rPr>
        <w:t xml:space="preserve">Cas les plus fréquents donnant lieu à répétition d'un indu </w:t>
      </w:r>
      <w:r>
        <w:t>(</w:t>
      </w:r>
      <w:r>
        <w:rPr>
          <w:rFonts w:ascii="Calibri" w:eastAsia="Calibri" w:hAnsi="Calibri" w:cs="Calibri"/>
          <w:i/>
        </w:rPr>
        <w:t>cf.</w:t>
      </w:r>
      <w:r>
        <w:t xml:space="preserve"> circulaire du 11 avril 2013) : </w:t>
      </w:r>
    </w:p>
    <w:p>
      <w:pPr>
        <w:numPr>
          <w:ilvl w:val="0"/>
          <w:numId w:val="47"/>
        </w:numPr>
        <w:suppressAutoHyphens w:val="0"/>
        <w:spacing w:after="6" w:line="264" w:lineRule="auto"/>
        <w:ind w:left="709" w:hanging="425"/>
        <w:jc w:val="both"/>
      </w:pPr>
      <w:r>
        <w:rPr>
          <w:rFonts w:eastAsia="Calibri"/>
          <w:b/>
        </w:rPr>
        <w:t>le traitement :</w:t>
      </w:r>
      <w:r>
        <w:t xml:space="preserve"> l'agent a</w:t>
      </w:r>
    </w:p>
    <w:p>
      <w:pPr>
        <w:numPr>
          <w:ilvl w:val="0"/>
          <w:numId w:val="52"/>
        </w:numPr>
        <w:suppressAutoHyphens w:val="0"/>
        <w:spacing w:after="6" w:line="264" w:lineRule="auto"/>
        <w:jc w:val="both"/>
      </w:pPr>
      <w:r>
        <w:t xml:space="preserve">été rémunéré sur la base d'un indice supérieur à celui auquel il avait droit, </w:t>
      </w:r>
    </w:p>
    <w:p>
      <w:pPr>
        <w:numPr>
          <w:ilvl w:val="0"/>
          <w:numId w:val="52"/>
        </w:numPr>
        <w:suppressAutoHyphens w:val="0"/>
        <w:spacing w:after="6" w:line="264" w:lineRule="auto"/>
        <w:jc w:val="both"/>
      </w:pPr>
      <w:r>
        <w:t xml:space="preserve">perçu un traitement correspondant à un temps plein alors qu'il travaillait à temps partiel, </w:t>
      </w:r>
    </w:p>
    <w:p>
      <w:pPr>
        <w:numPr>
          <w:ilvl w:val="0"/>
          <w:numId w:val="52"/>
        </w:numPr>
        <w:suppressAutoHyphens w:val="0"/>
        <w:spacing w:after="6" w:line="264" w:lineRule="auto"/>
        <w:jc w:val="both"/>
      </w:pPr>
      <w:r>
        <w:t xml:space="preserve">bénéficié d'une rémunération en l'absence de service fait, </w:t>
      </w:r>
    </w:p>
    <w:p>
      <w:pPr>
        <w:numPr>
          <w:ilvl w:val="0"/>
          <w:numId w:val="52"/>
        </w:numPr>
        <w:suppressAutoHyphens w:val="0"/>
        <w:spacing w:after="6" w:line="264" w:lineRule="auto"/>
        <w:jc w:val="both"/>
      </w:pPr>
      <w:r>
        <w:t xml:space="preserve">continué à être rémunéré alors qu'il était radié des cadres ;  </w:t>
      </w:r>
    </w:p>
    <w:p>
      <w:pPr>
        <w:suppressAutoHyphens w:val="0"/>
        <w:spacing w:after="6" w:line="264" w:lineRule="auto"/>
        <w:ind w:left="284"/>
        <w:jc w:val="both"/>
      </w:pPr>
    </w:p>
    <w:p>
      <w:pPr>
        <w:numPr>
          <w:ilvl w:val="0"/>
          <w:numId w:val="47"/>
        </w:numPr>
        <w:suppressAutoHyphens w:val="0"/>
        <w:spacing w:after="5" w:line="264" w:lineRule="auto"/>
        <w:ind w:left="709" w:hanging="425"/>
        <w:jc w:val="both"/>
      </w:pPr>
      <w:r>
        <w:rPr>
          <w:rFonts w:eastAsia="Calibri"/>
          <w:b/>
        </w:rPr>
        <w:t xml:space="preserve">les compléments de rémunération </w:t>
      </w:r>
      <w:r>
        <w:t xml:space="preserve">énumérés à l’article L. 712-1 du code général de la fonction publique que sont l'indemnité de résidence et le supplément familial de traitement (SFT) : l'agent peut avoir perçu le SFT alors qu’il ne répondait plus aux conditions d’éligibilité; il a pu bénéficier d'une indemnité de résidence alors qu'il était affecté dans une commune n'y ouvrant pas droit.  </w:t>
      </w:r>
    </w:p>
    <w:p>
      <w:pPr>
        <w:suppressAutoHyphens w:val="0"/>
        <w:spacing w:after="5" w:line="264" w:lineRule="auto"/>
        <w:ind w:left="284"/>
        <w:jc w:val="both"/>
      </w:pPr>
    </w:p>
    <w:p>
      <w:pPr>
        <w:numPr>
          <w:ilvl w:val="0"/>
          <w:numId w:val="47"/>
        </w:numPr>
        <w:suppressAutoHyphens w:val="0"/>
        <w:spacing w:after="6" w:line="264" w:lineRule="auto"/>
        <w:ind w:left="709" w:hanging="425"/>
        <w:jc w:val="both"/>
      </w:pPr>
      <w:r>
        <w:rPr>
          <w:rFonts w:eastAsia="Calibri"/>
          <w:b/>
        </w:rPr>
        <w:t>les primes et indemnités instituées</w:t>
      </w:r>
      <w:r>
        <w:t xml:space="preserve"> par un texte législatif ou réglementaire : l'agent percevait une nouvelle bonification indiciaire (NBI) alors que ses fonctions ne lui ouvraient pas ou plus ce droit ; des primes lui ont été versées sans base réglementaire ou sans qu’il y soit éligible </w:t>
      </w:r>
    </w:p>
    <w:p>
      <w:pPr>
        <w:suppressAutoHyphens w:val="0"/>
        <w:spacing w:after="6" w:line="264" w:lineRule="auto"/>
        <w:ind w:left="284"/>
        <w:jc w:val="both"/>
      </w:pPr>
    </w:p>
    <w:p>
      <w:pPr>
        <w:numPr>
          <w:ilvl w:val="0"/>
          <w:numId w:val="47"/>
        </w:numPr>
        <w:suppressAutoHyphens w:val="0"/>
        <w:spacing w:after="6" w:line="264" w:lineRule="auto"/>
        <w:ind w:left="709" w:hanging="425"/>
        <w:jc w:val="both"/>
      </w:pPr>
      <w:r>
        <w:rPr>
          <w:rFonts w:eastAsia="Calibri"/>
          <w:b/>
        </w:rPr>
        <w:t>le remboursement des dépenses engagées par l'agent dans l'exercice de ses fonctions</w:t>
      </w:r>
      <w:r>
        <w:t xml:space="preserve"> : prise en charge partielle à tort du montant des titres d'abonnement correspondant aux déplacements effectués entre la résidence habituelle et le lieu de travail alors qu’il n’emprunte plus les transports en commun ; indemnité de stage, etc. ; </w:t>
      </w:r>
    </w:p>
    <w:p>
      <w:pPr>
        <w:suppressAutoHyphens w:val="0"/>
        <w:spacing w:after="6" w:line="264" w:lineRule="auto"/>
        <w:ind w:left="284"/>
        <w:jc w:val="both"/>
      </w:pPr>
    </w:p>
    <w:p>
      <w:pPr>
        <w:numPr>
          <w:ilvl w:val="0"/>
          <w:numId w:val="47"/>
        </w:numPr>
        <w:suppressAutoHyphens w:val="0"/>
        <w:spacing w:after="206" w:line="264" w:lineRule="auto"/>
        <w:ind w:left="709" w:hanging="425"/>
        <w:jc w:val="both"/>
      </w:pPr>
      <w:r>
        <w:rPr>
          <w:rFonts w:eastAsia="Calibri"/>
          <w:b/>
        </w:rPr>
        <w:t>la rémunération accessoire,</w:t>
      </w:r>
      <w:r>
        <w:t xml:space="preserve"> par exemple, lorsque l'agent participe à des activités de formation et de recrutement (ex : erreur sur le nombre de jours pris en compte). </w:t>
      </w:r>
    </w:p>
    <w:p>
      <w:pPr>
        <w:suppressAutoHyphens w:val="0"/>
        <w:spacing w:after="206" w:line="264" w:lineRule="auto"/>
        <w:ind w:left="360"/>
        <w:jc w:val="both"/>
      </w:pPr>
    </w:p>
    <w:p>
      <w:pPr>
        <w:suppressAutoHyphens w:val="0"/>
        <w:rPr>
          <w:ins w:id="71" w:author="BLARY Laurent" w:date="2023-07-06T16:25:00Z"/>
        </w:rPr>
      </w:pPr>
      <w:ins w:id="72" w:author="BLARY Laurent" w:date="2023-07-06T16:25:00Z">
        <w:r>
          <w:br w:type="page"/>
        </w:r>
      </w:ins>
    </w:p>
    <w:p>
      <w:pPr>
        <w:suppressAutoHyphens w:val="0"/>
        <w:spacing w:after="206" w:line="264" w:lineRule="auto"/>
        <w:ind w:left="360"/>
        <w:jc w:val="both"/>
      </w:pPr>
    </w:p>
    <w:p>
      <w:pPr>
        <w:suppressAutoHyphens w:val="0"/>
        <w:spacing w:after="206" w:line="264" w:lineRule="auto"/>
        <w:ind w:left="360"/>
        <w:jc w:val="both"/>
      </w:pPr>
    </w:p>
    <w:p>
      <w:pPr>
        <w:suppressAutoHyphens w:val="0"/>
        <w:spacing w:line="264" w:lineRule="auto"/>
        <w:jc w:val="both"/>
        <w:rPr>
          <w:rFonts w:cs="Arial"/>
          <w:b/>
          <w:color w:val="2E74B5"/>
          <w:sz w:val="24"/>
          <w:u w:val="single"/>
        </w:rPr>
      </w:pPr>
      <w:r>
        <w:rPr>
          <w:rFonts w:cs="Arial"/>
          <w:b/>
          <w:color w:val="2E74B5"/>
          <w:sz w:val="24"/>
          <w:u w:val="single"/>
        </w:rPr>
        <w:t xml:space="preserve">REGLES APPLICABLES EN MATIERE DE PRESCRIPTION D’INDU DE                REMUNERATION </w:t>
      </w:r>
    </w:p>
    <w:p>
      <w:pPr>
        <w:suppressAutoHyphens w:val="0"/>
        <w:spacing w:line="264" w:lineRule="auto"/>
        <w:jc w:val="both"/>
      </w:pPr>
    </w:p>
    <w:p>
      <w:pPr>
        <w:suppressAutoHyphens w:val="0"/>
        <w:spacing w:line="264" w:lineRule="auto"/>
        <w:jc w:val="both"/>
      </w:pPr>
    </w:p>
    <w:p>
      <w:pPr>
        <w:jc w:val="both"/>
        <w:rPr>
          <w:rFonts w:cs="Arial"/>
          <w:b/>
          <w:color w:val="2E74B5"/>
        </w:rPr>
      </w:pPr>
      <w:r>
        <w:rPr>
          <w:rFonts w:cs="Arial"/>
          <w:b/>
          <w:color w:val="2E74B5"/>
        </w:rPr>
        <w:t xml:space="preserve">LE DELAI DE PRESCRIPTION DE L’ASSIETTE ET CONSTATATION DE L’INDU </w:t>
      </w:r>
    </w:p>
    <w:p>
      <w:pPr>
        <w:jc w:val="both"/>
      </w:pPr>
    </w:p>
    <w:p>
      <w:pPr>
        <w:spacing w:line="264" w:lineRule="auto"/>
        <w:ind w:left="-5"/>
        <w:jc w:val="both"/>
      </w:pPr>
      <w:r>
        <w:rPr>
          <w:rFonts w:eastAsia="Calibri" w:cs="Arial"/>
          <w:b/>
        </w:rPr>
        <w:t>Conformément à l’article 37-1 de la loi n° 2000-321 du 12 avril 2000 relative aux droits des citoyens dans leurs relations avec les administrations (DCRA)</w:t>
      </w:r>
      <w:r>
        <w:rPr>
          <w:rFonts w:cs="Arial"/>
        </w:rPr>
        <w:t xml:space="preserve">, le délai de prescription de l’assiette est de </w:t>
      </w:r>
      <w:r>
        <w:rPr>
          <w:rFonts w:eastAsia="Calibri" w:cs="Arial"/>
          <w:b/>
        </w:rPr>
        <w:t>2 ans pour le paiement</w:t>
      </w:r>
      <w:r>
        <w:rPr>
          <w:rFonts w:cs="Arial"/>
        </w:rPr>
        <w:t xml:space="preserve"> des indus résultant </w:t>
      </w:r>
      <w:r>
        <w:rPr>
          <w:rFonts w:eastAsia="Calibri" w:cs="Arial"/>
          <w:b/>
        </w:rPr>
        <w:t>d’une erreur de liquidation ou d’une décision créatrice de droit</w:t>
      </w:r>
      <w:r>
        <w:rPr>
          <w:rFonts w:cs="Arial"/>
        </w:rPr>
        <w:t xml:space="preserve">. </w:t>
      </w:r>
    </w:p>
    <w:p>
      <w:pPr>
        <w:spacing w:after="6"/>
        <w:ind w:left="-5"/>
        <w:jc w:val="both"/>
      </w:pPr>
    </w:p>
    <w:p>
      <w:pPr>
        <w:spacing w:after="6"/>
        <w:ind w:left="-5"/>
        <w:jc w:val="both"/>
      </w:pPr>
      <w:r>
        <w:rPr>
          <w:rFonts w:cs="Arial"/>
        </w:rPr>
        <w:t xml:space="preserve">Ce délai débute </w:t>
      </w:r>
      <w:r>
        <w:rPr>
          <w:rFonts w:eastAsia="Calibri" w:cs="Arial"/>
          <w:b/>
        </w:rPr>
        <w:t>à compter du 1er jour du mois suivant celui de la date de mise en paiement</w:t>
      </w:r>
      <w:r>
        <w:rPr>
          <w:rFonts w:cs="Arial"/>
        </w:rPr>
        <w:t xml:space="preserve"> du versement erroné. Le point de départ du délai de prescription est non pas la date d’effet du changement dans la situation à l’origine de l’indu, mais la date du paiement erronée. </w:t>
      </w:r>
    </w:p>
    <w:p>
      <w:pPr>
        <w:spacing w:after="126"/>
        <w:ind w:left="718"/>
        <w:jc w:val="both"/>
      </w:pPr>
      <w:r>
        <w:rPr>
          <w:rFonts w:cs="Arial"/>
          <w:u w:val="single" w:color="000000"/>
        </w:rPr>
        <w:t>Exemple :</w:t>
      </w:r>
      <w:r>
        <w:rPr>
          <w:rFonts w:cs="Arial"/>
        </w:rPr>
        <w:t xml:space="preserve"> pour un indu sur paye de mai 2017, le point de départ du délai de prescription est le 1er juin 2017 et la date de prescription le 1er juin 2019 (jusqu'à minuit, c'est-à-dire jusqu'à 23h59 inclus).  </w:t>
      </w:r>
    </w:p>
    <w:p>
      <w:pPr>
        <w:spacing w:after="126"/>
        <w:ind w:left="718"/>
        <w:jc w:val="both"/>
      </w:pPr>
    </w:p>
    <w:p>
      <w:pPr>
        <w:spacing w:after="113" w:line="264" w:lineRule="auto"/>
        <w:ind w:left="-5"/>
        <w:jc w:val="both"/>
        <w:rPr>
          <w:rFonts w:eastAsia="Calibri" w:cs="Arial"/>
          <w:b/>
        </w:rPr>
      </w:pPr>
      <w:r>
        <w:rPr>
          <w:rFonts w:eastAsia="Calibri" w:cs="Arial"/>
          <w:b/>
        </w:rPr>
        <w:t xml:space="preserve">Exceptions et exclusions à ce délai: </w:t>
      </w:r>
    </w:p>
    <w:p>
      <w:pPr>
        <w:numPr>
          <w:ilvl w:val="0"/>
          <w:numId w:val="48"/>
        </w:numPr>
        <w:suppressAutoHyphens w:val="0"/>
        <w:spacing w:after="52" w:line="264" w:lineRule="auto"/>
        <w:ind w:left="709" w:hanging="425"/>
        <w:jc w:val="both"/>
      </w:pPr>
      <w:r>
        <w:rPr>
          <w:rFonts w:cs="Arial"/>
        </w:rPr>
        <w:t xml:space="preserve">lorsque l’agent omet de prévenir l’administration d’un changement dans sa situation familiale ou personnelle, le délai de prescription </w:t>
      </w:r>
      <w:r>
        <w:rPr>
          <w:rFonts w:eastAsia="Calibri" w:cs="Arial"/>
          <w:b/>
        </w:rPr>
        <w:t>est de 5 ans (article 2224 du code civil)</w:t>
      </w:r>
      <w:r>
        <w:rPr>
          <w:rFonts w:cs="Arial"/>
        </w:rPr>
        <w:t xml:space="preserve"> ; </w:t>
      </w:r>
    </w:p>
    <w:p>
      <w:pPr>
        <w:numPr>
          <w:ilvl w:val="0"/>
          <w:numId w:val="48"/>
        </w:numPr>
        <w:suppressAutoHyphens w:val="0"/>
        <w:spacing w:after="52" w:line="264" w:lineRule="auto"/>
        <w:ind w:left="709" w:hanging="425"/>
        <w:jc w:val="both"/>
      </w:pPr>
      <w:r>
        <w:rPr>
          <w:rFonts w:cs="Arial"/>
        </w:rPr>
        <w:t xml:space="preserve">en cas de fausse déclaration de l’agent lui permettant d’obtenir un avantage financier, </w:t>
      </w:r>
      <w:r>
        <w:rPr>
          <w:rFonts w:eastAsia="Calibri" w:cs="Arial"/>
          <w:b/>
        </w:rPr>
        <w:t xml:space="preserve">aucun délai </w:t>
      </w:r>
      <w:r>
        <w:rPr>
          <w:rFonts w:cs="Arial"/>
        </w:rPr>
        <w:t xml:space="preserve">de prescription ne s’applique ; </w:t>
      </w:r>
    </w:p>
    <w:p>
      <w:pPr>
        <w:numPr>
          <w:ilvl w:val="0"/>
          <w:numId w:val="49"/>
        </w:numPr>
        <w:suppressAutoHyphens w:val="0"/>
        <w:spacing w:after="52" w:line="264" w:lineRule="auto"/>
        <w:ind w:hanging="294"/>
        <w:jc w:val="both"/>
        <w:rPr>
          <w:rFonts w:cs="Arial"/>
        </w:rPr>
      </w:pPr>
      <w:r>
        <w:rPr>
          <w:rFonts w:cs="Arial"/>
        </w:rPr>
        <w:t>les paiements ayant pour fondement une décision créatrice de droit prise en application d’une disposition réglementaire ayant fait l’objet d’une annulation contentieuse.</w:t>
      </w:r>
    </w:p>
    <w:p>
      <w:pPr>
        <w:numPr>
          <w:ilvl w:val="0"/>
          <w:numId w:val="49"/>
        </w:numPr>
        <w:suppressAutoHyphens w:val="0"/>
        <w:spacing w:line="264" w:lineRule="auto"/>
        <w:ind w:hanging="294"/>
        <w:jc w:val="both"/>
      </w:pPr>
      <w:r>
        <w:rPr>
          <w:rFonts w:cs="Arial"/>
        </w:rPr>
        <w:t xml:space="preserve">la perception d’un avantage résultant d’une décision créatrice de droits irrégulière relative à une nomination ou titularisation dans un grade sans que l’agent en remplisse les conditions. Dès lors, l’administration </w:t>
      </w:r>
      <w:r>
        <w:rPr>
          <w:rFonts w:eastAsia="Calibri" w:cs="Arial"/>
          <w:b/>
        </w:rPr>
        <w:t>a 4 mois,</w:t>
      </w:r>
      <w:r>
        <w:rPr>
          <w:rFonts w:cs="Arial"/>
        </w:rPr>
        <w:t xml:space="preserve"> à partir de la prise de cette décision, pour retirer sa décision afin de procéder à la régularisation de la situation de l’agent</w:t>
      </w:r>
      <w:r>
        <w:rPr>
          <w:rFonts w:eastAsia="Arial" w:cs="Arial"/>
          <w:color w:val="202124"/>
        </w:rPr>
        <w:t xml:space="preserve"> </w:t>
      </w:r>
      <w:r>
        <w:rPr>
          <w:rFonts w:cs="Arial"/>
        </w:rPr>
        <w:t xml:space="preserve">(article L242-1 du Code des relations entre le public et l’administration - CRPA). </w:t>
      </w:r>
    </w:p>
    <w:p>
      <w:pPr>
        <w:suppressAutoHyphens w:val="0"/>
        <w:spacing w:line="264" w:lineRule="auto"/>
        <w:ind w:left="720"/>
        <w:jc w:val="both"/>
      </w:pPr>
    </w:p>
    <w:tbl>
      <w:tblPr>
        <w:tblW w:w="9300" w:type="dxa"/>
        <w:tblCellMar>
          <w:top w:w="36" w:type="dxa"/>
          <w:left w:w="113" w:type="dxa"/>
          <w:right w:w="63" w:type="dxa"/>
        </w:tblCellMar>
        <w:tblLook w:val="04A0" w:firstRow="1" w:lastRow="0" w:firstColumn="1" w:lastColumn="0" w:noHBand="0" w:noVBand="1"/>
      </w:tblPr>
      <w:tblGrid>
        <w:gridCol w:w="9300"/>
      </w:tblGrid>
      <w:tr>
        <w:trPr>
          <w:trHeight w:val="3029"/>
        </w:trPr>
        <w:tc>
          <w:tcPr>
            <w:tcW w:w="9300" w:type="dxa"/>
            <w:tcBorders>
              <w:top w:val="single" w:sz="4" w:space="0" w:color="000000"/>
              <w:left w:val="single" w:sz="4" w:space="0" w:color="000000"/>
              <w:bottom w:val="single" w:sz="4" w:space="0" w:color="000000"/>
              <w:right w:val="single" w:sz="4" w:space="0" w:color="000000"/>
            </w:tcBorders>
            <w:shd w:val="clear" w:color="auto" w:fill="auto"/>
          </w:tcPr>
          <w:p>
            <w:pPr>
              <w:widowControl w:val="0"/>
              <w:spacing w:after="42" w:line="228" w:lineRule="auto"/>
              <w:ind w:right="48" w:firstLine="1"/>
              <w:jc w:val="both"/>
            </w:pPr>
            <w:r>
              <w:rPr>
                <w:noProof/>
              </w:rPr>
              <w:drawing>
                <wp:inline distT="0" distB="0" distL="0" distR="0">
                  <wp:extent cx="180975" cy="180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26"/>
                          <a:stretch>
                            <a:fillRect/>
                          </a:stretch>
                        </pic:blipFill>
                        <pic:spPr bwMode="auto">
                          <a:xfrm>
                            <a:off x="0" y="0"/>
                            <a:ext cx="180975" cy="180975"/>
                          </a:xfrm>
                          <a:prstGeom prst="rect">
                            <a:avLst/>
                          </a:prstGeom>
                        </pic:spPr>
                      </pic:pic>
                    </a:graphicData>
                  </a:graphic>
                </wp:inline>
              </w:drawing>
            </w:r>
            <w:r>
              <w:rPr>
                <w:rFonts w:ascii="Calibri" w:hAnsi="Calibri" w:cs="Arial"/>
                <w:szCs w:val="22"/>
              </w:rPr>
              <w:t xml:space="preserve"> Les indus de rémunération sont retracés sur les restitutions CHORUS et les fichiers PDFedit de l’application PAYSAGE (Etat PKO, QTV) édités mensuellement. Une fois l’indu constaté, il doit faire l’objet, </w:t>
            </w:r>
            <w:r>
              <w:rPr>
                <w:rFonts w:ascii="Calibri" w:eastAsia="Calibri" w:hAnsi="Calibri" w:cs="Arial"/>
                <w:b/>
                <w:szCs w:val="22"/>
              </w:rPr>
              <w:t>sans délai,</w:t>
            </w:r>
            <w:r>
              <w:rPr>
                <w:rFonts w:ascii="Calibri" w:hAnsi="Calibri" w:cs="Arial"/>
                <w:szCs w:val="22"/>
              </w:rPr>
              <w:t xml:space="preserve"> </w:t>
            </w:r>
            <w:r>
              <w:rPr>
                <w:rFonts w:ascii="Calibri" w:eastAsia="Calibri" w:hAnsi="Calibri" w:cs="Arial"/>
                <w:b/>
                <w:szCs w:val="22"/>
              </w:rPr>
              <w:t>d’un courrier à l’agent</w:t>
            </w:r>
            <w:r>
              <w:rPr>
                <w:rFonts w:ascii="Calibri" w:hAnsi="Calibri" w:cs="Arial"/>
                <w:szCs w:val="22"/>
              </w:rPr>
              <w:t xml:space="preserve"> précisant le motif et le montant du trop-perçu et la période concernée.  </w:t>
            </w:r>
          </w:p>
          <w:p>
            <w:pPr>
              <w:widowControl w:val="0"/>
              <w:spacing w:line="259" w:lineRule="auto"/>
              <w:ind w:right="47"/>
              <w:jc w:val="both"/>
            </w:pPr>
            <w:r>
              <w:rPr>
                <w:rFonts w:ascii="Calibri" w:eastAsia="Calibri" w:hAnsi="Calibri" w:cs="Arial"/>
                <w:b/>
                <w:color w:val="C45911"/>
                <w:sz w:val="24"/>
                <w:szCs w:val="22"/>
              </w:rPr>
              <w:t>Attention :</w:t>
            </w:r>
            <w:r>
              <w:rPr>
                <w:rFonts w:ascii="Calibri" w:eastAsia="Calibri" w:hAnsi="Calibri" w:cs="Arial"/>
                <w:b/>
                <w:color w:val="C45911"/>
                <w:szCs w:val="22"/>
              </w:rPr>
              <w:t xml:space="preserve"> </w:t>
            </w:r>
            <w:r>
              <w:rPr>
                <w:rFonts w:ascii="Calibri" w:hAnsi="Calibri" w:cs="Arial"/>
                <w:szCs w:val="22"/>
              </w:rPr>
              <w:t xml:space="preserve">Afin d’éviter tout contentieux, </w:t>
            </w:r>
            <w:r>
              <w:rPr>
                <w:rFonts w:ascii="Calibri" w:eastAsia="Calibri" w:hAnsi="Calibri" w:cs="Arial"/>
                <w:b/>
                <w:szCs w:val="22"/>
              </w:rPr>
              <w:t>il appartient à l’ordonnateur d’indiquer les éléments de calcul sur lesquels il s’est fondé pour déterminer le montant de la créance.</w:t>
            </w:r>
            <w:r>
              <w:rPr>
                <w:rFonts w:ascii="Calibri" w:hAnsi="Calibri" w:cs="Arial"/>
                <w:szCs w:val="22"/>
              </w:rPr>
              <w:t xml:space="preserve"> </w:t>
            </w:r>
            <w:r>
              <w:rPr>
                <w:rFonts w:ascii="Calibri" w:eastAsia="Calibri" w:hAnsi="Calibri" w:cs="Arial"/>
                <w:i/>
                <w:szCs w:val="22"/>
              </w:rPr>
              <w:t>(CAA Versailles, 27 mai 2021 n° 18VE03025 ; CAA de Lyon, 18 Octobre 2016 N° 14LY03202).</w:t>
            </w:r>
            <w:r>
              <w:rPr>
                <w:rFonts w:ascii="Calibri" w:hAnsi="Calibri" w:cs="Arial"/>
                <w:szCs w:val="22"/>
              </w:rPr>
              <w:t xml:space="preserve"> Ces jurisprudences </w:t>
            </w:r>
            <w:r>
              <w:rPr>
                <w:rFonts w:ascii="Calibri" w:eastAsia="Calibri" w:hAnsi="Calibri" w:cs="Arial"/>
                <w:b/>
                <w:szCs w:val="22"/>
              </w:rPr>
              <w:t>indiquent que les bases de la liquidation et les éléments de calcul peuvent aussi bien figurer sur le titre que sur le courrier d’information préalable</w:t>
            </w:r>
            <w:r>
              <w:rPr>
                <w:rFonts w:ascii="Calibri" w:hAnsi="Calibri" w:cs="Arial"/>
                <w:szCs w:val="22"/>
              </w:rPr>
              <w:t xml:space="preserve">. Dès lors, une bonne coordination entre les services gestionnaires RH et leur Centre de service partagé (CSP) est nécessaire. Il revient aux services RH de communiquer à leur CSP les éléments devant figurer sur le titre de perception. </w:t>
            </w:r>
          </w:p>
        </w:tc>
      </w:tr>
    </w:tbl>
    <w:p>
      <w:pPr>
        <w:jc w:val="both"/>
      </w:pPr>
    </w:p>
    <w:p>
      <w:pPr>
        <w:jc w:val="both"/>
      </w:pPr>
    </w:p>
    <w:p>
      <w:pPr>
        <w:jc w:val="both"/>
        <w:rPr>
          <w:b/>
          <w:color w:val="2E74B5"/>
        </w:rPr>
      </w:pPr>
      <w:r>
        <w:rPr>
          <w:b/>
          <w:color w:val="2E74B5"/>
        </w:rPr>
        <w:t xml:space="preserve">INTERRUPTION DU DELAI DE PRESCRIPTION  </w:t>
      </w:r>
    </w:p>
    <w:p>
      <w:pPr>
        <w:jc w:val="both"/>
      </w:pPr>
    </w:p>
    <w:p>
      <w:pPr>
        <w:spacing w:after="198" w:line="271" w:lineRule="auto"/>
        <w:ind w:left="-5" w:right="-12"/>
        <w:jc w:val="both"/>
      </w:pPr>
      <w:r>
        <w:rPr>
          <w:rFonts w:eastAsia="Calibri" w:cs="Arial"/>
          <w:b/>
        </w:rPr>
        <w:t xml:space="preserve">L’avis du Conseil d’Etat n° 405797 du 31 mars 2017 précise </w:t>
      </w:r>
      <w:r>
        <w:rPr>
          <w:rFonts w:cs="Arial"/>
        </w:rPr>
        <w:t>: «…</w:t>
      </w:r>
      <w:r>
        <w:rPr>
          <w:rFonts w:eastAsia="Calibri" w:cs="Arial"/>
          <w:i/>
        </w:rPr>
        <w:t xml:space="preserve">Il en résulte que tant la lettre par laquelle l'administration informe un agent public de son intention de répéter une somme versée indûment, qu'un ordre de reversement ou un titre exécutoire </w:t>
      </w:r>
      <w:r>
        <w:rPr>
          <w:rFonts w:eastAsia="Calibri" w:cs="Arial"/>
          <w:b/>
          <w:i/>
        </w:rPr>
        <w:t>interrompent la prescription à la date de leur notification.</w:t>
      </w:r>
      <w:r>
        <w:rPr>
          <w:rFonts w:eastAsia="Calibri" w:cs="Arial"/>
          <w:i/>
        </w:rPr>
        <w:t xml:space="preserve"> La preuve de celle-ci incombe à l'administration </w:t>
      </w:r>
      <w:r>
        <w:rPr>
          <w:rFonts w:cs="Arial"/>
        </w:rPr>
        <w:t xml:space="preserve">». </w:t>
      </w:r>
    </w:p>
    <w:p>
      <w:pPr>
        <w:spacing w:after="126"/>
        <w:ind w:left="-5"/>
        <w:jc w:val="both"/>
      </w:pPr>
      <w:r>
        <w:rPr>
          <w:rFonts w:cs="Arial"/>
        </w:rPr>
        <w:lastRenderedPageBreak/>
        <w:t xml:space="preserve">Bien que n’ayant pas force de loi, cet avis permet de compléter les dispositions applicables en matière </w:t>
      </w:r>
      <w:r>
        <w:rPr>
          <w:rFonts w:eastAsia="Calibri" w:cs="Arial"/>
          <w:b/>
        </w:rPr>
        <w:t>de délai de prescription de l’indu</w:t>
      </w:r>
      <w:r>
        <w:rPr>
          <w:rFonts w:cs="Arial"/>
        </w:rPr>
        <w:t xml:space="preserve">. Il précise qu’un courrier informant un agent d’un indu dont il est redevable </w:t>
      </w:r>
      <w:r>
        <w:rPr>
          <w:rFonts w:eastAsia="Calibri" w:cs="Arial"/>
          <w:b/>
        </w:rPr>
        <w:t>permet d’interrompre le délai de prescription</w:t>
      </w:r>
      <w:r>
        <w:rPr>
          <w:rFonts w:cs="Arial"/>
        </w:rPr>
        <w:t>. Néanmoins, cet avis soulève la question de la preuve de la notification car il ne mentionne pas d’obligation d’envoi par courrier recommandé avec accusé/réception (A/R), alors que la charge de la preuve</w:t>
      </w:r>
      <w:r>
        <w:t xml:space="preserve"> incombe à l’administration : il convient dès lors d’adapter le moyen de notification en fonction des situations.</w:t>
      </w:r>
    </w:p>
    <w:p>
      <w:pPr>
        <w:spacing w:after="161"/>
        <w:ind w:left="-5"/>
        <w:jc w:val="both"/>
      </w:pPr>
      <w:r>
        <w:t xml:space="preserve">Les bonnes pratiques dégagées par la communauté interministérielle sont les suivantes : </w:t>
      </w:r>
    </w:p>
    <w:p>
      <w:pPr>
        <w:numPr>
          <w:ilvl w:val="0"/>
          <w:numId w:val="50"/>
        </w:numPr>
        <w:suppressAutoHyphens w:val="0"/>
        <w:spacing w:after="37" w:line="264" w:lineRule="auto"/>
        <w:ind w:hanging="436"/>
        <w:jc w:val="both"/>
      </w:pPr>
      <w:r>
        <w:t xml:space="preserve">généralisation de l’envoi des lettres par courrier simple pour les cas ordinaires avec un suivi des dossiers par le gestionnaire (a minima disposer d’un tableau de bord retraçant la date des courriers envoyés aux agents) ; </w:t>
      </w:r>
    </w:p>
    <w:p>
      <w:pPr>
        <w:numPr>
          <w:ilvl w:val="0"/>
          <w:numId w:val="50"/>
        </w:numPr>
        <w:suppressAutoHyphens w:val="0"/>
        <w:spacing w:after="19" w:line="264" w:lineRule="auto"/>
        <w:ind w:hanging="436"/>
        <w:jc w:val="both"/>
      </w:pPr>
      <w:r>
        <w:t xml:space="preserve">envoi du courrier en recommandé avec accusé de réception (A/R) en cas de dossier complexe, ou en fonction du risque estimé de contentieux ou de difficultés de recouvrement (lorsque l’indu de rémunération a été constaté tardivement par exemple) ; </w:t>
      </w:r>
    </w:p>
    <w:p>
      <w:pPr>
        <w:numPr>
          <w:ilvl w:val="0"/>
          <w:numId w:val="50"/>
        </w:numPr>
        <w:suppressAutoHyphens w:val="0"/>
        <w:spacing w:line="264" w:lineRule="auto"/>
        <w:ind w:hanging="436"/>
        <w:jc w:val="both"/>
      </w:pPr>
      <w:r>
        <w:t xml:space="preserve">possibilité d’informer également l’agent par mèl avec un A/R de lecture. </w:t>
      </w:r>
    </w:p>
    <w:p>
      <w:pPr>
        <w:spacing w:line="259" w:lineRule="auto"/>
        <w:jc w:val="both"/>
      </w:pPr>
      <w:r>
        <w:t xml:space="preserve"> </w:t>
      </w:r>
    </w:p>
    <w:p>
      <w:pPr>
        <w:jc w:val="both"/>
      </w:pPr>
      <w:r>
        <w:rPr>
          <w:noProof/>
        </w:rPr>
        <w:drawing>
          <wp:inline distT="0" distB="0" distL="0" distR="0">
            <wp:extent cx="191135" cy="180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7"/>
                    <a:stretch>
                      <a:fillRect/>
                    </a:stretch>
                  </pic:blipFill>
                  <pic:spPr bwMode="auto">
                    <a:xfrm>
                      <a:off x="0" y="0"/>
                      <a:ext cx="191135" cy="180975"/>
                    </a:xfrm>
                    <a:prstGeom prst="rect">
                      <a:avLst/>
                    </a:prstGeom>
                  </pic:spPr>
                </pic:pic>
              </a:graphicData>
            </a:graphic>
          </wp:inline>
        </w:drawing>
      </w:r>
      <w:r>
        <w:t xml:space="preserve"> En cas de contentieux  pour obtenir l’annulation d’un titre de perception : </w:t>
      </w:r>
    </w:p>
    <w:p>
      <w:pPr>
        <w:jc w:val="both"/>
      </w:pPr>
      <w:r>
        <w:t xml:space="preserve">L’arrêt du Conseil d’Etat, </w:t>
      </w:r>
      <w:hyperlink r:id="rId28">
        <w:r>
          <w:rPr>
            <w:rStyle w:val="ListLabel417"/>
          </w:rPr>
          <w:t>n° 434665,</w:t>
        </w:r>
      </w:hyperlink>
      <w:r>
        <w:t xml:space="preserve"> du 1er juillet 2021, précise que « </w:t>
      </w:r>
      <w:r>
        <w:rPr>
          <w:i/>
        </w:rPr>
        <w:t xml:space="preserve">la prescription de l’indu de rémunération d’un agent public est interrompue par toute action en justice y compris celle de l’agent visant à obtenir l’annulation des titres de perception émis à son encontre par l’administration». </w:t>
      </w:r>
    </w:p>
    <w:p>
      <w:pPr>
        <w:jc w:val="both"/>
      </w:pPr>
      <w:r>
        <w:t xml:space="preserve">Cette jurisprudence vient compléter les mesures applicables en matière de prescription d’indu et affirme que la prescription biennale de la récupération d’un indu sur la rémunération d’un agent public est interrompue par toute action en justice, quel qu’en soit l’auteur. </w:t>
      </w:r>
    </w:p>
    <w:p>
      <w:pPr>
        <w:jc w:val="both"/>
      </w:pPr>
    </w:p>
    <w:p>
      <w:pPr>
        <w:jc w:val="both"/>
      </w:pPr>
    </w:p>
    <w:p>
      <w:pPr>
        <w:jc w:val="both"/>
        <w:rPr>
          <w:b/>
          <w:color w:val="2E74B5"/>
        </w:rPr>
      </w:pPr>
      <w:r>
        <w:rPr>
          <w:b/>
          <w:color w:val="2E74B5"/>
        </w:rPr>
        <w:t xml:space="preserve">LES PRECOMPTES RECOUVRES PARTIELLEMENT ET/OU QUI FONT L’OBJET PAR LA SUITE D’UN TITRE A VALIDER (TAV) </w:t>
      </w:r>
    </w:p>
    <w:p>
      <w:pPr>
        <w:jc w:val="both"/>
      </w:pPr>
    </w:p>
    <w:p>
      <w:pPr>
        <w:spacing w:after="107"/>
        <w:ind w:left="-5"/>
        <w:jc w:val="both"/>
      </w:pPr>
      <w:r>
        <w:t>En l’absence de jurisprudence unanime, il est recommandé d’informer l’agent que son indu sera recouvré par la voie d’un titre de perception lorsque celui-ci ne peut plus être précompté.</w:t>
      </w:r>
    </w:p>
    <w:p>
      <w:pPr>
        <w:ind w:left="-5"/>
        <w:jc w:val="both"/>
      </w:pPr>
      <w:r>
        <w:t xml:space="preserve">A noter que l’envoi d’un second courrier (juste avant l’émission du titre de perception) peut être évité, si l’agent a été informé par un courrier préalable (notification de l’indu) que la régularisation de son indu peut se faire par précompte ou, à défaut, par l’émission d’un titre de perception. </w:t>
      </w:r>
    </w:p>
    <w:p>
      <w:pPr>
        <w:ind w:left="-5"/>
        <w:jc w:val="both"/>
      </w:pPr>
    </w:p>
    <w:p>
      <w:pPr>
        <w:ind w:left="-5"/>
        <w:jc w:val="both"/>
      </w:pPr>
    </w:p>
    <w:p>
      <w:pPr>
        <w:jc w:val="both"/>
        <w:rPr>
          <w:b/>
          <w:color w:val="2E74B5"/>
        </w:rPr>
      </w:pPr>
      <w:r>
        <w:rPr>
          <w:b/>
          <w:color w:val="2E74B5"/>
        </w:rPr>
        <w:t xml:space="preserve">LE DELAI DE PRESCRIPTION DE L’ACTION EN RECOUVREMENT  </w:t>
      </w:r>
    </w:p>
    <w:p>
      <w:pPr>
        <w:jc w:val="both"/>
      </w:pPr>
    </w:p>
    <w:p>
      <w:pPr>
        <w:ind w:left="-6"/>
        <w:jc w:val="both"/>
      </w:pPr>
      <w:r>
        <w:t xml:space="preserve">Une fois le titre de perception émis, la prescription du recouvrement de la dette intervient dans un délai de quatre ans à compter de l'envoi du titre de perception (article L274 du Livre des procédures fiscales). </w:t>
      </w:r>
    </w:p>
    <w:p>
      <w:pPr>
        <w:ind w:left="-6"/>
        <w:jc w:val="both"/>
      </w:pPr>
    </w:p>
    <w:p>
      <w:pPr>
        <w:jc w:val="both"/>
      </w:pPr>
      <w:r>
        <w:t>Ce délai peut être interrompu notamment par l’envoi d’une mise en demeure de payer, par un paiement partiel du débiteur ou par l’information du débiteur qu’une saisie administrative à tiers détenteur a été effectuée (les versements du tiers saisi ne sont pas en eux-mêmes interruptifs de prescription).</w:t>
      </w:r>
    </w:p>
    <w:p>
      <w:pPr>
        <w:jc w:val="both"/>
      </w:pPr>
    </w:p>
    <w:p>
      <w:pPr>
        <w:spacing w:after="426"/>
        <w:jc w:val="both"/>
      </w:pPr>
      <w:r>
        <w:t xml:space="preserve">Il convient donc de bien distinguer le comptable de la paye (service liaison rémunération - SLR - chargé du paiement des rémunérations) du comptable du recouvrement (comptable des recettes non fiscales - RNF). Le comptable de la paye doit s’assurer du paiement exact de la paye et du recouvrement des indus par précomptes initiés par l’ordonnateur (à l’instar d’un tiers saisi en matière d’oppositions) alors que le comptable RNF est chargé de la prise en charge puis du recouvrement du titre de perception. </w:t>
      </w:r>
    </w:p>
    <w:p>
      <w:pPr>
        <w:spacing w:after="426"/>
        <w:ind w:left="-5"/>
        <w:jc w:val="both"/>
        <w:rPr>
          <w:b/>
          <w:color w:val="2E74B5"/>
        </w:rPr>
      </w:pPr>
      <w:r>
        <w:rPr>
          <w:b/>
          <w:color w:val="2E74B5"/>
        </w:rPr>
        <w:t xml:space="preserve">CAS PRATIQUES </w:t>
      </w:r>
    </w:p>
    <w:p>
      <w:pPr>
        <w:spacing w:after="139" w:line="259" w:lineRule="auto"/>
        <w:ind w:left="-5"/>
        <w:jc w:val="both"/>
        <w:rPr>
          <w:rFonts w:eastAsia="Calibri" w:cs="Arial"/>
          <w:b/>
          <w:i/>
          <w:iCs/>
          <w:color w:val="1F4D78"/>
        </w:rPr>
      </w:pPr>
      <w:r>
        <w:rPr>
          <w:rFonts w:eastAsia="Calibri" w:cs="Arial"/>
          <w:b/>
          <w:i/>
          <w:iCs/>
          <w:color w:val="1F4D78"/>
        </w:rPr>
        <w:t xml:space="preserve">Cas pratique n° 1 </w:t>
      </w:r>
    </w:p>
    <w:p>
      <w:pPr>
        <w:ind w:left="-5"/>
        <w:jc w:val="both"/>
      </w:pPr>
      <w:r>
        <w:rPr>
          <w:rFonts w:eastAsia="Calibri" w:cs="Arial"/>
        </w:rPr>
        <w:t>Madame Y</w:t>
      </w:r>
      <w:r>
        <w:rPr>
          <w:rFonts w:ascii="Calibri" w:eastAsia="Calibri" w:hAnsi="Calibri" w:cs="Calibri"/>
        </w:rPr>
        <w:t>,</w:t>
      </w:r>
      <w:r>
        <w:t xml:space="preserve"> Secrétaire administrative de classe normale au sein des Ministères Economiques et Financiers, est détachée auprès des Ministères sociaux depuis le 1</w:t>
      </w:r>
      <w:r>
        <w:rPr>
          <w:vertAlign w:val="superscript"/>
        </w:rPr>
        <w:t>er</w:t>
      </w:r>
      <w:r>
        <w:t xml:space="preserve"> février 2021. Entre septembre et novembre 2019, l’intéressée est redevable de 3 indus de rémunération correspondant aux traitements de septembre à octobre et à un congé maladie à demi-traitement en novembre, pour un montant total de 4000 €.   </w:t>
      </w:r>
    </w:p>
    <w:p>
      <w:pPr>
        <w:ind w:left="-5"/>
        <w:jc w:val="both"/>
      </w:pPr>
    </w:p>
    <w:p>
      <w:pPr>
        <w:ind w:left="-5"/>
        <w:jc w:val="both"/>
      </w:pPr>
      <w:r>
        <w:t>Du fait d’une saisie tardive dans le SIRH de l’absence, les indus n’ont été constatés qu’au mois d’avril 2021 par les services gestionnaires RH : le délai est donc bientôt prescrit.</w:t>
      </w:r>
    </w:p>
    <w:p>
      <w:pPr>
        <w:ind w:left="-5"/>
        <w:jc w:val="both"/>
      </w:pPr>
    </w:p>
    <w:p>
      <w:pPr>
        <w:ind w:left="-5"/>
        <w:jc w:val="both"/>
        <w:rPr>
          <w:b/>
          <w:i/>
        </w:rPr>
      </w:pPr>
      <w:r>
        <w:rPr>
          <w:b/>
          <w:i/>
        </w:rPr>
        <w:t xml:space="preserve">Comment l’administration doit-elle procéder pour recouvrer les sommes indûment perçues ?  </w:t>
      </w:r>
    </w:p>
    <w:p>
      <w:pPr>
        <w:ind w:left="-5"/>
        <w:jc w:val="both"/>
      </w:pPr>
    </w:p>
    <w:p>
      <w:pPr>
        <w:spacing w:after="113" w:line="264" w:lineRule="auto"/>
        <w:ind w:left="-5"/>
        <w:jc w:val="both"/>
      </w:pPr>
      <w:r>
        <w:t xml:space="preserve">Conformément à l’article 37-1 de la loi DCRA, le délai de prescription de l’assiette est de 2 ans pour le paiement des indus qui résultent d’une erreur de liquidation ou d’une décision créatrice de droit. </w:t>
      </w:r>
    </w:p>
    <w:p>
      <w:pPr>
        <w:spacing w:after="198" w:line="271" w:lineRule="auto"/>
        <w:ind w:left="-5" w:right="-12"/>
        <w:jc w:val="both"/>
      </w:pPr>
      <w:r>
        <w:t xml:space="preserve">L’avis du Conseil d’Etat n° 405797 du 31 mars 2017 précise : «…Il en résulte que tant la lettre par laquelle l'administration informe un agent public de son intention de répéter une somme versée indûment qu'un ordre de reversement ou un titre exécutoire interrompent la prescription à la date de leur notification. La preuve de celle-ci incombe à l'administration. ». </w:t>
      </w:r>
    </w:p>
    <w:p>
      <w:pPr>
        <w:ind w:left="-5"/>
        <w:jc w:val="both"/>
      </w:pPr>
      <w:r>
        <w:t>L’indu relatif à la rémunération de septembre 2019 sera prescrit au 1</w:t>
      </w:r>
      <w:r>
        <w:rPr>
          <w:vertAlign w:val="superscript"/>
        </w:rPr>
        <w:t>er</w:t>
      </w:r>
      <w:r>
        <w:t xml:space="preserve"> octobre 2021 (</w:t>
      </w:r>
      <w:r>
        <w:rPr>
          <w:i/>
        </w:rPr>
        <w:t>cf</w:t>
      </w:r>
      <w:r>
        <w:t>. page 33 du guide)</w:t>
      </w:r>
    </w:p>
    <w:p>
      <w:pPr>
        <w:ind w:left="-5"/>
        <w:jc w:val="both"/>
      </w:pPr>
      <w:r>
        <w:t>L’indu relatif à la rémunération d’octobre 2019 sera prescrit au  1</w:t>
      </w:r>
      <w:r>
        <w:rPr>
          <w:vertAlign w:val="superscript"/>
        </w:rPr>
        <w:t>er</w:t>
      </w:r>
      <w:r>
        <w:t xml:space="preserve"> novembre 2021.</w:t>
      </w:r>
    </w:p>
    <w:p>
      <w:pPr>
        <w:ind w:left="-5"/>
        <w:jc w:val="both"/>
      </w:pPr>
      <w:r>
        <w:t>L’indu relatif à la rémunération de novembre 2019 sera prescrit au 1</w:t>
      </w:r>
      <w:r>
        <w:rPr>
          <w:vertAlign w:val="superscript"/>
        </w:rPr>
        <w:t>er</w:t>
      </w:r>
      <w:r>
        <w:t xml:space="preserve"> décembre 2021.</w:t>
      </w:r>
    </w:p>
    <w:p>
      <w:pPr>
        <w:ind w:left="-5"/>
        <w:jc w:val="both"/>
      </w:pPr>
    </w:p>
    <w:p>
      <w:pPr>
        <w:ind w:left="-5"/>
        <w:jc w:val="both"/>
      </w:pPr>
      <w:r>
        <w:t xml:space="preserve">Dans ce cas d’espèce, compte tenu de la constatation tardive (avril 2021) de l’indu de rémunération, l’administration doit informer sans délai Madame Y de son indu de rémunération par lettre recommandée avec accusé de réception. Cet envoi peut être doublé de l’envoi d’un mèl avec A/R. </w:t>
      </w:r>
    </w:p>
    <w:p>
      <w:pPr>
        <w:ind w:left="-5"/>
        <w:jc w:val="both"/>
      </w:pPr>
    </w:p>
    <w:p>
      <w:pPr>
        <w:spacing w:after="367"/>
        <w:ind w:left="-5"/>
        <w:jc w:val="both"/>
      </w:pPr>
      <w:r>
        <w:t>La lettre et le mèl doivent faire figurer la période concernée et l’origine de l’indu de rémunération. Ces mentions devront également apparaître sur le titre de perception. En effet, il appartient à l’administration d’apporter la preuve de la notification à l’agent et de la bonne information apportée à l’agent sur son indu.</w:t>
      </w:r>
    </w:p>
    <w:p>
      <w:pPr>
        <w:spacing w:after="367"/>
        <w:ind w:left="-5"/>
        <w:jc w:val="both"/>
      </w:pPr>
      <w:r>
        <w:t>L’indu ayant été généré dans le cadre de ses fonctions au sein des Ministères Economiques et Financiers et Madame Y étant en détachement auprès des Ministères sociaux depuis le 1er février 2021, aucun précompte n’est possible. Le recouvrement se fera directement par l’émission d’un titre de perception.</w:t>
      </w:r>
    </w:p>
    <w:p>
      <w:pPr>
        <w:spacing w:after="139" w:line="259" w:lineRule="auto"/>
        <w:ind w:left="-5"/>
        <w:jc w:val="both"/>
        <w:rPr>
          <w:rFonts w:eastAsia="Calibri" w:cs="Arial"/>
          <w:b/>
          <w:i/>
          <w:iCs/>
          <w:color w:val="1F4D78"/>
        </w:rPr>
      </w:pPr>
      <w:r>
        <w:rPr>
          <w:rFonts w:eastAsia="Calibri" w:cs="Arial"/>
          <w:b/>
          <w:i/>
          <w:iCs/>
          <w:color w:val="1F4D78"/>
        </w:rPr>
        <w:t xml:space="preserve">Cas pratique n° 2 </w:t>
      </w:r>
    </w:p>
    <w:p>
      <w:pPr>
        <w:ind w:left="-5"/>
        <w:jc w:val="both"/>
      </w:pPr>
      <w:r>
        <w:rPr>
          <w:rFonts w:ascii="Calibri" w:eastAsia="Calibri" w:hAnsi="Calibri" w:cs="Calibri"/>
        </w:rPr>
        <w:t>Monsieur X,</w:t>
      </w:r>
      <w:r>
        <w:t xml:space="preserve"> agent contractuel au sein du CISIRH a quitté ses fonctions au 30 janvier 2018. En juin 2017, un indu de rémunération avait été constaté sur sa paye. Il a été informé, par mél,</w:t>
      </w:r>
      <w:r>
        <w:rPr>
          <w:rFonts w:ascii="Calibri" w:eastAsia="Calibri" w:hAnsi="Calibri" w:cs="Calibri"/>
          <w:b/>
        </w:rPr>
        <w:t xml:space="preserve"> </w:t>
      </w:r>
      <w:r>
        <w:t xml:space="preserve">en juillet 2017 des motifs et du montant de son indu. Un message en retour de Monsieur X confirme la bonne réception du mél. Cet indu avait fait l’objet d’un recouvrement partiel par précompte jusqu’en décembre 2017. </w:t>
      </w:r>
    </w:p>
    <w:p>
      <w:pPr>
        <w:ind w:left="-5"/>
        <w:jc w:val="both"/>
      </w:pPr>
    </w:p>
    <w:p>
      <w:pPr>
        <w:ind w:left="-5"/>
        <w:jc w:val="both"/>
      </w:pPr>
      <w:r>
        <w:t>L’agent ayant quitté ses fonctions, il est impossible de recouvrer le reste dû par précompte sur salaire. Un titre de perception a alors été émis tardivement pour recouvrer le reste indu le 2 juillet 2022 sans que ce dernier ait été informé par un second courrier.</w:t>
      </w:r>
    </w:p>
    <w:p>
      <w:pPr>
        <w:ind w:left="-5"/>
        <w:jc w:val="both"/>
      </w:pPr>
    </w:p>
    <w:p>
      <w:pPr>
        <w:ind w:left="-5"/>
        <w:jc w:val="both"/>
      </w:pPr>
      <w:r>
        <w:t xml:space="preserve">Suite à la réception du titre de perception, </w:t>
      </w:r>
      <w:r>
        <w:rPr>
          <w:rFonts w:ascii="Calibri" w:eastAsia="Calibri" w:hAnsi="Calibri" w:cs="Calibri"/>
        </w:rPr>
        <w:t xml:space="preserve">Monsieur X </w:t>
      </w:r>
      <w:r>
        <w:t>a contesté ce titre auprès de sa DRH considérant que l’indu était prescrit.</w:t>
      </w:r>
      <w:r>
        <w:rPr>
          <w:rFonts w:ascii="Calibri" w:eastAsia="Calibri" w:hAnsi="Calibri" w:cs="Calibri"/>
          <w:b/>
        </w:rPr>
        <w:t xml:space="preserve"> </w:t>
      </w:r>
    </w:p>
    <w:p>
      <w:pPr>
        <w:spacing w:after="113" w:line="264" w:lineRule="auto"/>
        <w:ind w:left="-5"/>
        <w:jc w:val="both"/>
      </w:pPr>
      <w:r>
        <w:rPr>
          <w:rFonts w:eastAsia="Calibri" w:cs="Arial"/>
          <w:b/>
        </w:rPr>
        <w:t>Conformément à l’article 37-1 de la loi DCRA</w:t>
      </w:r>
      <w:r>
        <w:rPr>
          <w:rFonts w:cs="Arial"/>
        </w:rPr>
        <w:t xml:space="preserve">, le délai de prescription de l’assiette est de </w:t>
      </w:r>
      <w:r>
        <w:rPr>
          <w:rFonts w:eastAsia="Calibri" w:cs="Arial"/>
          <w:b/>
        </w:rPr>
        <w:t>2 ans pour la récupération</w:t>
      </w:r>
      <w:r>
        <w:rPr>
          <w:rFonts w:cs="Arial"/>
        </w:rPr>
        <w:t xml:space="preserve"> des indus qui résultent </w:t>
      </w:r>
      <w:r>
        <w:rPr>
          <w:rFonts w:eastAsia="Calibri" w:cs="Arial"/>
          <w:b/>
        </w:rPr>
        <w:t xml:space="preserve">d’une erreur de liquidation ou d’une décision créatrice de droit. </w:t>
      </w:r>
    </w:p>
    <w:p>
      <w:pPr>
        <w:spacing w:after="198" w:line="271" w:lineRule="auto"/>
        <w:ind w:left="-5" w:right="-12"/>
        <w:jc w:val="both"/>
      </w:pPr>
      <w:r>
        <w:rPr>
          <w:rFonts w:eastAsia="Calibri" w:cs="Arial"/>
          <w:b/>
        </w:rPr>
        <w:t xml:space="preserve">L’avis du Conseil d’Etat n° 405797 du 31 mars 2017 précise </w:t>
      </w:r>
      <w:r>
        <w:rPr>
          <w:rFonts w:cs="Arial"/>
        </w:rPr>
        <w:t>: «…</w:t>
      </w:r>
      <w:r>
        <w:rPr>
          <w:rFonts w:eastAsia="Calibri" w:cs="Arial"/>
          <w:i/>
        </w:rPr>
        <w:t xml:space="preserve">Il en résulte que tant la lettre par laquelle l'administration informe un agent public de son intention de répéter une somme versée indûment qu'un ordre de reversement ou un titre exécutoire </w:t>
      </w:r>
      <w:r>
        <w:rPr>
          <w:rFonts w:eastAsia="Calibri" w:cs="Arial"/>
          <w:b/>
          <w:i/>
        </w:rPr>
        <w:t>interrompent la prescription à la date de leur notification.</w:t>
      </w:r>
      <w:r>
        <w:rPr>
          <w:rFonts w:eastAsia="Calibri" w:cs="Arial"/>
          <w:i/>
        </w:rPr>
        <w:t xml:space="preserve"> La preuve de celle-ci incombe à l'administration </w:t>
      </w:r>
      <w:r>
        <w:rPr>
          <w:rFonts w:cs="Arial"/>
        </w:rPr>
        <w:t xml:space="preserve">». </w:t>
      </w:r>
      <w:r>
        <w:t xml:space="preserve">Aux termes de l’article </w:t>
      </w:r>
      <w:hyperlink r:id="rId29">
        <w:r>
          <w:rPr>
            <w:rStyle w:val="ListLabel417"/>
          </w:rPr>
          <w:t>L. 2231</w:t>
        </w:r>
      </w:hyperlink>
      <w:r>
        <w:t xml:space="preserve"> du code civil « </w:t>
      </w:r>
      <w:r>
        <w:rPr>
          <w:b/>
        </w:rPr>
        <w:t xml:space="preserve">L'interruption efface le délai de prescription acquis. Elle fait courir un nouveau délai de même durée que l'ancien ». </w:t>
      </w:r>
    </w:p>
    <w:p>
      <w:pPr>
        <w:spacing w:after="107"/>
        <w:jc w:val="both"/>
      </w:pPr>
      <w:r>
        <w:t>Ainsi, dès lors que l’agent a été de nouveau informé du montant de son indu, le délai de prescription est interrompu pour faire courir un nouveau délai de deux ans à compter de la dernière date de notification. Si le titre de perception peut être émis dans ces deux ans, la bonne pratique de gestion est de procéder à l’émission du titre dès le départ de l’agent ou, en cas de doute sur la possibilité de recouvrer l’indu par précompte sur la paye. Une fois le titre émis, les services de la DGFiP ont un délai de quatre ans pour le recouvrer. Chaque paiement de l’agent repousse de 4 ans la prescription.</w:t>
      </w:r>
    </w:p>
    <w:p>
      <w:pPr>
        <w:spacing w:after="107"/>
        <w:jc w:val="both"/>
      </w:pPr>
      <w:r>
        <w:t>Dans ce cas d’espèce, il appartient aux services RH de vérifier que l’agent a bien été informé des motifs et du montant de son trop-perçu (lettre d’information de constatation de l’indu, mèl A/R, courrier de l’agent).</w:t>
      </w:r>
    </w:p>
    <w:p>
      <w:pPr>
        <w:spacing w:after="104"/>
        <w:ind w:left="-5"/>
        <w:jc w:val="both"/>
      </w:pPr>
      <w:r>
        <w:lastRenderedPageBreak/>
        <w:t>Monsieur X a bien été informé des motifs et du montant total de son indu en juillet 2017 et l’administration dispose d’une preuve de réception (message en retour de M. X). Le délai de prescription a été interrompu à la date de notification de la lettre d’information qui lui a été adressée.</w:t>
      </w:r>
    </w:p>
    <w:p>
      <w:pPr>
        <w:spacing w:after="104"/>
        <w:ind w:left="-5"/>
        <w:jc w:val="both"/>
      </w:pPr>
      <w:r>
        <w:t xml:space="preserve">Par ailleurs, le paiement partiel d’un indu, notamment le précompte,  constitue un nouveau point de départ du délai de prescription. Une fois l’agent informé qu’il était débiteur d’un indu, un nouveau délai de deux ans court. Le service prescripteur disposait alors de deux ans pour émettre le titre de perception. </w:t>
      </w:r>
    </w:p>
    <w:p>
      <w:pPr>
        <w:spacing w:after="104"/>
        <w:jc w:val="both"/>
      </w:pPr>
    </w:p>
    <w:p>
      <w:pPr>
        <w:ind w:left="-5"/>
        <w:jc w:val="both"/>
      </w:pPr>
      <w:r>
        <w:t xml:space="preserve">Dans ce cas d’espèce, Monsieur X a été informé en juillet 2017 qu’il était débiteur d’un indu de rémunération et un dernier précompte a été réalisé en </w:t>
      </w:r>
      <w:r>
        <w:rPr>
          <w:b/>
          <w:bCs/>
        </w:rPr>
        <w:t>décembre 2017</w:t>
      </w:r>
      <w:r>
        <w:t>. Aucun autre élément (nouveau courrier d’information à l’agent...) interruptif de prescription n’a pu être mis en lumière par le service RH. Le délai de prescription s’est achevé par conséquent en décembre 2019. Dès lors, en cas de recours invoquant la prescription, le titre de perception émis en juillet 2022, soit après la prescription,  aura de forte probabilité d’être annulé par le juge administratif. Au vu de la contestation de Monsieur X, il convient donc à l’ordonnateur de procéder à l’annulation du titre de perception.</w:t>
      </w:r>
    </w:p>
    <w:p>
      <w:r>
        <w:fldChar w:fldCharType="begin"/>
      </w:r>
      <w:bookmarkStart w:id="73" w:name="Bookmark"/>
      <w:r>
        <w:fldChar w:fldCharType="end"/>
      </w:r>
      <w:bookmarkStart w:id="74" w:name="Bookmark13"/>
      <w:bookmarkStart w:id="75" w:name="Bookmark11"/>
      <w:bookmarkStart w:id="76" w:name="Bookmark812"/>
      <w:bookmarkStart w:id="77" w:name="Bookmark7121"/>
      <w:bookmarkStart w:id="78" w:name="Bookmark61211"/>
      <w:bookmarkStart w:id="79" w:name="Bookmark511111"/>
      <w:bookmarkStart w:id="80" w:name="Bookmark3121"/>
      <w:bookmarkStart w:id="81" w:name="Bookmark1121"/>
      <w:bookmarkStart w:id="82" w:name="Bookmark11111111"/>
      <w:bookmarkStart w:id="83" w:name="Bookmark21111111"/>
      <w:bookmarkStart w:id="84" w:name="Bookmark3111111"/>
      <w:bookmarkStart w:id="85" w:name="Bookmark4111111"/>
      <w:bookmarkStart w:id="86" w:name="Bookmark61111"/>
      <w:bookmarkStart w:id="87" w:name="Bookmark7111"/>
      <w:bookmarkStart w:id="88" w:name="Bookmark811"/>
      <w:bookmarkStart w:id="89" w:name="Bookmark111"/>
      <w:bookmarkStart w:id="90" w:name="Bookmark112"/>
      <w:bookmarkStart w:id="91" w:name="Bookmark12"/>
      <w:bookmarkStart w:id="92" w:name="Bookmark1"/>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br w:type="page"/>
      </w:r>
    </w:p>
    <w:p>
      <w:pPr>
        <w:pStyle w:val="Titre2"/>
      </w:pPr>
      <w:bookmarkStart w:id="93" w:name="_Toc137471060"/>
      <w:r>
        <w:lastRenderedPageBreak/>
        <w:t>Annexe n° 6 : Exemple de fiche navette RNF</w:t>
      </w:r>
      <w:bookmarkEnd w:id="93"/>
    </w:p>
    <w:p>
      <w:pPr>
        <w:suppressAutoHyphens w:val="0"/>
      </w:pPr>
      <w:r>
        <w:rPr>
          <w:noProof/>
        </w:rPr>
        <w:drawing>
          <wp:anchor distT="0" distB="0" distL="0" distR="0" simplePos="0" relativeHeight="11" behindDoc="0" locked="0" layoutInCell="1" allowOverlap="1">
            <wp:simplePos x="0" y="0"/>
            <wp:positionH relativeFrom="margin">
              <wp:align>left</wp:align>
            </wp:positionH>
            <wp:positionV relativeFrom="paragraph">
              <wp:posOffset>12700</wp:posOffset>
            </wp:positionV>
            <wp:extent cx="5177790" cy="4172585"/>
            <wp:effectExtent l="0" t="0" r="0" b="0"/>
            <wp:wrapNone/>
            <wp:docPr id="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9"/>
                    <pic:cNvPicPr>
                      <a:picLocks noChangeAspect="1" noChangeArrowheads="1"/>
                    </pic:cNvPicPr>
                  </pic:nvPicPr>
                  <pic:blipFill>
                    <a:blip r:embed="rId30"/>
                    <a:stretch>
                      <a:fillRect/>
                    </a:stretch>
                  </pic:blipFill>
                  <pic:spPr bwMode="auto">
                    <a:xfrm>
                      <a:off x="0" y="0"/>
                      <a:ext cx="5177790" cy="4172585"/>
                    </a:xfrm>
                    <a:prstGeom prst="rect">
                      <a:avLst/>
                    </a:prstGeom>
                  </pic:spPr>
                </pic:pic>
              </a:graphicData>
            </a:graphic>
          </wp:anchor>
        </w:drawing>
      </w:r>
    </w:p>
    <w:p/>
    <w:p/>
    <w:p/>
    <w:p/>
    <w:p/>
    <w:p/>
    <w:p/>
    <w:p/>
    <w:p/>
    <w:p/>
    <w:p/>
    <w:p/>
    <w:p/>
    <w:p/>
    <w:p/>
    <w:p/>
    <w:p/>
    <w:p/>
    <w:p/>
    <w:p/>
    <w:p/>
    <w:p/>
    <w:p/>
    <w:p/>
    <w:p/>
    <w:p/>
    <w:p>
      <w:r>
        <w:rPr>
          <w:noProof/>
        </w:rPr>
        <w:drawing>
          <wp:anchor distT="0" distB="0" distL="0" distR="0" simplePos="0" relativeHeight="12" behindDoc="1" locked="0" layoutInCell="1" allowOverlap="1">
            <wp:simplePos x="0" y="0"/>
            <wp:positionH relativeFrom="margin">
              <wp:align>left</wp:align>
            </wp:positionH>
            <wp:positionV relativeFrom="paragraph">
              <wp:posOffset>8890</wp:posOffset>
            </wp:positionV>
            <wp:extent cx="5173980" cy="5135880"/>
            <wp:effectExtent l="0" t="0" r="0" b="0"/>
            <wp:wrapNone/>
            <wp:docPr id="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31"/>
                    <a:stretch>
                      <a:fillRect/>
                    </a:stretch>
                  </pic:blipFill>
                  <pic:spPr bwMode="auto">
                    <a:xfrm>
                      <a:off x="0" y="0"/>
                      <a:ext cx="5173980" cy="5135880"/>
                    </a:xfrm>
                    <a:prstGeom prst="rect">
                      <a:avLst/>
                    </a:prstGeom>
                  </pic:spPr>
                </pic:pic>
              </a:graphicData>
            </a:graphic>
          </wp:anchor>
        </w:drawing>
      </w:r>
    </w:p>
    <w:p/>
    <w:p/>
    <w:p/>
    <w:p/>
    <w:p/>
    <w:p/>
    <w:p/>
    <w:p/>
    <w:p/>
    <w:p/>
    <w:p/>
    <w:p/>
    <w:p/>
    <w:p/>
    <w:p/>
    <w:p/>
    <w:p/>
    <w:p/>
    <w:p/>
    <w:p/>
    <w:p/>
    <w:p/>
    <w:p>
      <w:r>
        <w:br w:type="page"/>
      </w:r>
    </w:p>
    <w:p/>
    <w:p>
      <w:r>
        <w:rPr>
          <w:noProof/>
        </w:rPr>
        <w:drawing>
          <wp:anchor distT="0" distB="0" distL="0" distR="0" simplePos="0" relativeHeight="13" behindDoc="0" locked="0" layoutInCell="1" allowOverlap="1">
            <wp:simplePos x="0" y="0"/>
            <wp:positionH relativeFrom="margin">
              <wp:align>left</wp:align>
            </wp:positionH>
            <wp:positionV relativeFrom="paragraph">
              <wp:posOffset>76200</wp:posOffset>
            </wp:positionV>
            <wp:extent cx="5245100" cy="3194050"/>
            <wp:effectExtent l="0" t="0" r="0" b="0"/>
            <wp:wrapNone/>
            <wp:docPr id="2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0"/>
                    <pic:cNvPicPr>
                      <a:picLocks noChangeAspect="1" noChangeArrowheads="1"/>
                    </pic:cNvPicPr>
                  </pic:nvPicPr>
                  <pic:blipFill>
                    <a:blip r:embed="rId32"/>
                    <a:stretch>
                      <a:fillRect/>
                    </a:stretch>
                  </pic:blipFill>
                  <pic:spPr bwMode="auto">
                    <a:xfrm>
                      <a:off x="0" y="0"/>
                      <a:ext cx="5245100" cy="3194050"/>
                    </a:xfrm>
                    <a:prstGeom prst="rect">
                      <a:avLst/>
                    </a:prstGeom>
                  </pic:spPr>
                </pic:pic>
              </a:graphicData>
            </a:graphic>
          </wp:anchor>
        </w:drawing>
      </w:r>
    </w:p>
    <w:p/>
    <w:p/>
    <w:p/>
    <w:p/>
    <w:p/>
    <w:p/>
    <w:p/>
    <w:p/>
    <w:p/>
    <w:p/>
    <w:p/>
    <w:p/>
    <w:p/>
    <w:p/>
    <w:p>
      <w:pPr>
        <w:suppressAutoHyphens w:val="0"/>
      </w:pPr>
      <w:r>
        <w:rPr>
          <w:noProof/>
        </w:rPr>
        <w:drawing>
          <wp:anchor distT="0" distB="0" distL="0" distR="0" simplePos="0" relativeHeight="14" behindDoc="0" locked="0" layoutInCell="1" allowOverlap="1">
            <wp:simplePos x="0" y="0"/>
            <wp:positionH relativeFrom="margin">
              <wp:align>left</wp:align>
            </wp:positionH>
            <wp:positionV relativeFrom="paragraph">
              <wp:posOffset>1213485</wp:posOffset>
            </wp:positionV>
            <wp:extent cx="5290820" cy="2863215"/>
            <wp:effectExtent l="0" t="0" r="0" b="0"/>
            <wp:wrapNone/>
            <wp:docPr id="25"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49"/>
                    <pic:cNvPicPr>
                      <a:picLocks noChangeAspect="1" noChangeArrowheads="1"/>
                    </pic:cNvPicPr>
                  </pic:nvPicPr>
                  <pic:blipFill>
                    <a:blip r:embed="rId33"/>
                    <a:stretch>
                      <a:fillRect/>
                    </a:stretch>
                  </pic:blipFill>
                  <pic:spPr bwMode="auto">
                    <a:xfrm>
                      <a:off x="0" y="0"/>
                      <a:ext cx="5290820" cy="2863215"/>
                    </a:xfrm>
                    <a:prstGeom prst="rect">
                      <a:avLst/>
                    </a:prstGeom>
                  </pic:spPr>
                </pic:pic>
              </a:graphicData>
            </a:graphic>
          </wp:anchor>
        </w:drawing>
      </w:r>
      <w:r>
        <w:br w:type="page"/>
      </w:r>
    </w:p>
    <w:p>
      <w:pPr>
        <w:pStyle w:val="Titre2"/>
      </w:pPr>
      <w:bookmarkStart w:id="94" w:name="_Toc137471061"/>
      <w:r>
        <w:lastRenderedPageBreak/>
        <w:t>Annexe n° 7 : Exemple de titre de perception</w:t>
      </w:r>
      <w:bookmarkEnd w:id="94"/>
    </w:p>
    <w:p>
      <w:pPr>
        <w:rPr>
          <w:b/>
          <w:bCs/>
        </w:rPr>
      </w:pPr>
    </w:p>
    <w:p>
      <w:pPr>
        <w:rPr>
          <w:b/>
          <w:bCs/>
        </w:rPr>
      </w:pPr>
    </w:p>
    <w:p>
      <w:pPr>
        <w:rPr>
          <w:b/>
          <w:bCs/>
        </w:rPr>
      </w:pPr>
    </w:p>
    <w:p>
      <w:pPr>
        <w:rPr>
          <w:b/>
          <w:bCs/>
        </w:rPr>
      </w:pPr>
    </w:p>
    <w:p>
      <w:r>
        <w:rPr>
          <w:noProof/>
        </w:rPr>
        <w:drawing>
          <wp:inline distT="0" distB="0" distL="0" distR="0">
            <wp:extent cx="5759450" cy="7698105"/>
            <wp:effectExtent l="0" t="0" r="0" b="0"/>
            <wp:docPr id="2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36"/>
                    <pic:cNvPicPr>
                      <a:picLocks noChangeAspect="1" noChangeArrowheads="1"/>
                    </pic:cNvPicPr>
                  </pic:nvPicPr>
                  <pic:blipFill>
                    <a:blip r:embed="rId34"/>
                    <a:stretch>
                      <a:fillRect/>
                    </a:stretch>
                  </pic:blipFill>
                  <pic:spPr bwMode="auto">
                    <a:xfrm>
                      <a:off x="0" y="0"/>
                      <a:ext cx="5759450" cy="7698105"/>
                    </a:xfrm>
                    <a:prstGeom prst="rect">
                      <a:avLst/>
                    </a:prstGeom>
                  </pic:spPr>
                </pic:pic>
              </a:graphicData>
            </a:graphic>
          </wp:inline>
        </w:drawing>
      </w:r>
    </w:p>
    <w:p/>
    <w:p/>
    <w:p>
      <w:r>
        <w:rPr>
          <w:noProof/>
        </w:rPr>
        <w:lastRenderedPageBreak/>
        <w:drawing>
          <wp:inline distT="0" distB="0" distL="0" distR="0">
            <wp:extent cx="5382260" cy="5972810"/>
            <wp:effectExtent l="0" t="0" r="0" b="0"/>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5"/>
                    <pic:cNvPicPr>
                      <a:picLocks noChangeAspect="1" noChangeArrowheads="1"/>
                    </pic:cNvPicPr>
                  </pic:nvPicPr>
                  <pic:blipFill>
                    <a:blip r:embed="rId35"/>
                    <a:stretch>
                      <a:fillRect/>
                    </a:stretch>
                  </pic:blipFill>
                  <pic:spPr bwMode="auto">
                    <a:xfrm>
                      <a:off x="0" y="0"/>
                      <a:ext cx="5382260" cy="5972810"/>
                    </a:xfrm>
                    <a:prstGeom prst="rect">
                      <a:avLst/>
                    </a:prstGeom>
                  </pic:spPr>
                </pic:pic>
              </a:graphicData>
            </a:graphic>
          </wp:inline>
        </w:drawing>
      </w:r>
    </w:p>
    <w:p>
      <w:pPr>
        <w:rPr>
          <w:b/>
          <w:bCs/>
        </w:rPr>
      </w:pPr>
    </w:p>
    <w:p>
      <w:pPr>
        <w:rPr>
          <w:b/>
          <w:bCs/>
        </w:rPr>
      </w:pPr>
    </w:p>
    <w:p>
      <w:pPr>
        <w:rPr>
          <w:b/>
          <w:bCs/>
        </w:rPr>
      </w:pPr>
      <w:r>
        <w:br w:type="page"/>
      </w:r>
    </w:p>
    <w:p>
      <w:pPr>
        <w:pStyle w:val="Titre2"/>
      </w:pPr>
      <w:bookmarkStart w:id="95" w:name="_Toc137471062"/>
      <w:r>
        <w:lastRenderedPageBreak/>
        <w:t>Annexe n° 8 : Exemple de titre d’annulation</w:t>
      </w:r>
      <w:bookmarkEnd w:id="95"/>
    </w:p>
    <w:p/>
    <w:p/>
    <w:p/>
    <w:p/>
    <w:p>
      <w:r>
        <w:rPr>
          <w:noProof/>
        </w:rPr>
        <w:drawing>
          <wp:inline distT="0" distB="0" distL="0" distR="0">
            <wp:extent cx="5629910" cy="52965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36"/>
                    <a:stretch>
                      <a:fillRect/>
                    </a:stretch>
                  </pic:blipFill>
                  <pic:spPr bwMode="auto">
                    <a:xfrm>
                      <a:off x="0" y="0"/>
                      <a:ext cx="5629910" cy="5296535"/>
                    </a:xfrm>
                    <a:prstGeom prst="rect">
                      <a:avLst/>
                    </a:prstGeom>
                  </pic:spPr>
                </pic:pic>
              </a:graphicData>
            </a:graphic>
          </wp:inline>
        </w:drawing>
      </w:r>
      <w:r>
        <w:rPr>
          <w:noProof/>
        </w:rPr>
        <mc:AlternateContent>
          <mc:Choice Requires="wps">
            <w:drawing>
              <wp:anchor distT="0" distB="0" distL="0" distR="0" simplePos="0" relativeHeight="15" behindDoc="0" locked="0" layoutInCell="1" allowOverlap="1">
                <wp:simplePos x="0" y="0"/>
                <wp:positionH relativeFrom="column">
                  <wp:posOffset>4142105</wp:posOffset>
                </wp:positionH>
                <wp:positionV relativeFrom="paragraph">
                  <wp:posOffset>3496310</wp:posOffset>
                </wp:positionV>
                <wp:extent cx="1082040" cy="161290"/>
                <wp:effectExtent l="0" t="0" r="0" b="0"/>
                <wp:wrapNone/>
                <wp:docPr id="28" name="Forme1"/>
                <wp:cNvGraphicFramePr/>
                <a:graphic xmlns:a="http://schemas.openxmlformats.org/drawingml/2006/main">
                  <a:graphicData uri="http://schemas.microsoft.com/office/word/2010/wordprocessingShape">
                    <wps:wsp>
                      <wps:cNvSpPr/>
                      <wps:spPr>
                        <a:xfrm>
                          <a:off x="0" y="0"/>
                          <a:ext cx="1081440" cy="160560"/>
                        </a:xfrm>
                        <a:prstGeom prst="rect">
                          <a:avLst/>
                        </a:prstGeom>
                        <a:solidFill>
                          <a:srgbClr val="FFFFFF"/>
                        </a:solid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Forme1" fillcolor="white" stroked="t" style="position:absolute;margin-left:326.15pt;margin-top:275.3pt;width:85.1pt;height:12.6pt">
                <w10:wrap type="none"/>
                <v:fill o:detectmouseclick="t" type="solid" color2="black"/>
                <v:stroke color="#3465a4" joinstyle="round" endcap="flat"/>
              </v:rect>
            </w:pict>
          </mc:Fallback>
        </mc:AlternateContent>
      </w:r>
      <w:r>
        <w:rPr>
          <w:noProof/>
        </w:rPr>
        <mc:AlternateContent>
          <mc:Choice Requires="wps">
            <w:drawing>
              <wp:anchor distT="0" distB="0" distL="0" distR="0" simplePos="0" relativeHeight="16" behindDoc="0" locked="0" layoutInCell="1" allowOverlap="1">
                <wp:simplePos x="0" y="0"/>
                <wp:positionH relativeFrom="column">
                  <wp:posOffset>4713605</wp:posOffset>
                </wp:positionH>
                <wp:positionV relativeFrom="paragraph">
                  <wp:posOffset>4043680</wp:posOffset>
                </wp:positionV>
                <wp:extent cx="708660" cy="129540"/>
                <wp:effectExtent l="0" t="0" r="0" b="0"/>
                <wp:wrapNone/>
                <wp:docPr id="29" name="Forme3"/>
                <wp:cNvGraphicFramePr/>
                <a:graphic xmlns:a="http://schemas.openxmlformats.org/drawingml/2006/main">
                  <a:graphicData uri="http://schemas.microsoft.com/office/word/2010/wordprocessingShape">
                    <wps:wsp>
                      <wps:cNvSpPr/>
                      <wps:spPr>
                        <a:xfrm>
                          <a:off x="0" y="0"/>
                          <a:ext cx="708120" cy="128880"/>
                        </a:xfrm>
                        <a:custGeom>
                          <a:avLst/>
                          <a:gdLst/>
                          <a:ahLst/>
                          <a:cxnLst/>
                          <a:rect l="l" t="t" r="r" b="b"/>
                          <a:pathLst>
                            <a:path w="1114" h="201">
                              <a:moveTo>
                                <a:pt x="33" y="0"/>
                              </a:moveTo>
                              <a:cubicBezTo>
                                <a:pt x="16" y="0"/>
                                <a:pt x="0" y="16"/>
                                <a:pt x="0" y="33"/>
                              </a:cubicBezTo>
                              <a:lnTo>
                                <a:pt x="0" y="167"/>
                              </a:lnTo>
                              <a:cubicBezTo>
                                <a:pt x="0" y="183"/>
                                <a:pt x="16" y="200"/>
                                <a:pt x="33" y="200"/>
                              </a:cubicBezTo>
                              <a:lnTo>
                                <a:pt x="1079" y="200"/>
                              </a:lnTo>
                              <a:cubicBezTo>
                                <a:pt x="1096" y="200"/>
                                <a:pt x="1113" y="183"/>
                                <a:pt x="1113" y="167"/>
                              </a:cubicBezTo>
                              <a:lnTo>
                                <a:pt x="1113" y="33"/>
                              </a:lnTo>
                              <a:cubicBezTo>
                                <a:pt x="1113" y="16"/>
                                <a:pt x="1096" y="0"/>
                                <a:pt x="1079" y="0"/>
                              </a:cubicBezTo>
                              <a:lnTo>
                                <a:pt x="33" y="0"/>
                              </a:lnTo>
                            </a:path>
                          </a:pathLst>
                        </a:custGeom>
                        <a:solidFill>
                          <a:srgbClr val="FFFFFF"/>
                        </a:solid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17" behindDoc="0" locked="0" layoutInCell="1" allowOverlap="1">
                <wp:simplePos x="0" y="0"/>
                <wp:positionH relativeFrom="column">
                  <wp:posOffset>2959100</wp:posOffset>
                </wp:positionH>
                <wp:positionV relativeFrom="paragraph">
                  <wp:posOffset>4131310</wp:posOffset>
                </wp:positionV>
                <wp:extent cx="407670" cy="129540"/>
                <wp:effectExtent l="0" t="0" r="0" b="0"/>
                <wp:wrapNone/>
                <wp:docPr id="30" name="Forme4"/>
                <wp:cNvGraphicFramePr/>
                <a:graphic xmlns:a="http://schemas.openxmlformats.org/drawingml/2006/main">
                  <a:graphicData uri="http://schemas.microsoft.com/office/word/2010/wordprocessingShape">
                    <wps:wsp>
                      <wps:cNvSpPr/>
                      <wps:spPr>
                        <a:xfrm>
                          <a:off x="0" y="0"/>
                          <a:ext cx="407160" cy="128880"/>
                        </a:xfrm>
                        <a:custGeom>
                          <a:avLst/>
                          <a:gdLst/>
                          <a:ahLst/>
                          <a:cxnLst/>
                          <a:rect l="l" t="t" r="r" b="b"/>
                          <a:pathLst>
                            <a:path w="640" h="201">
                              <a:moveTo>
                                <a:pt x="33" y="0"/>
                              </a:moveTo>
                              <a:cubicBezTo>
                                <a:pt x="16" y="0"/>
                                <a:pt x="0" y="16"/>
                                <a:pt x="0" y="33"/>
                              </a:cubicBezTo>
                              <a:lnTo>
                                <a:pt x="0" y="167"/>
                              </a:lnTo>
                              <a:cubicBezTo>
                                <a:pt x="0" y="183"/>
                                <a:pt x="16" y="200"/>
                                <a:pt x="33" y="200"/>
                              </a:cubicBezTo>
                              <a:lnTo>
                                <a:pt x="605" y="200"/>
                              </a:lnTo>
                              <a:cubicBezTo>
                                <a:pt x="622" y="200"/>
                                <a:pt x="639" y="183"/>
                                <a:pt x="639" y="167"/>
                              </a:cubicBezTo>
                              <a:lnTo>
                                <a:pt x="639" y="33"/>
                              </a:lnTo>
                              <a:cubicBezTo>
                                <a:pt x="639" y="16"/>
                                <a:pt x="622" y="0"/>
                                <a:pt x="605" y="0"/>
                              </a:cubicBezTo>
                              <a:lnTo>
                                <a:pt x="33" y="0"/>
                              </a:lnTo>
                            </a:path>
                          </a:pathLst>
                        </a:custGeom>
                        <a:solidFill>
                          <a:srgbClr val="FFFFFF"/>
                        </a:solid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18" behindDoc="0" locked="0" layoutInCell="1" allowOverlap="1">
                <wp:simplePos x="0" y="0"/>
                <wp:positionH relativeFrom="column">
                  <wp:posOffset>4181475</wp:posOffset>
                </wp:positionH>
                <wp:positionV relativeFrom="paragraph">
                  <wp:posOffset>4385310</wp:posOffset>
                </wp:positionV>
                <wp:extent cx="1161415" cy="327660"/>
                <wp:effectExtent l="0" t="0" r="0" b="0"/>
                <wp:wrapNone/>
                <wp:docPr id="31" name="Forme5"/>
                <wp:cNvGraphicFramePr/>
                <a:graphic xmlns:a="http://schemas.openxmlformats.org/drawingml/2006/main">
                  <a:graphicData uri="http://schemas.microsoft.com/office/word/2010/wordprocessingShape">
                    <wps:wsp>
                      <wps:cNvSpPr/>
                      <wps:spPr>
                        <a:xfrm>
                          <a:off x="0" y="0"/>
                          <a:ext cx="1160640" cy="326880"/>
                        </a:xfrm>
                        <a:custGeom>
                          <a:avLst/>
                          <a:gdLst/>
                          <a:ahLst/>
                          <a:cxnLst/>
                          <a:rect l="l" t="t" r="r" b="b"/>
                          <a:pathLst>
                            <a:path w="1827" h="514">
                              <a:moveTo>
                                <a:pt x="85" y="0"/>
                              </a:moveTo>
                              <a:cubicBezTo>
                                <a:pt x="42" y="0"/>
                                <a:pt x="0" y="42"/>
                                <a:pt x="0" y="85"/>
                              </a:cubicBezTo>
                              <a:lnTo>
                                <a:pt x="0" y="427"/>
                              </a:lnTo>
                              <a:cubicBezTo>
                                <a:pt x="0" y="470"/>
                                <a:pt x="42" y="513"/>
                                <a:pt x="85" y="513"/>
                              </a:cubicBezTo>
                              <a:lnTo>
                                <a:pt x="1740" y="513"/>
                              </a:lnTo>
                              <a:cubicBezTo>
                                <a:pt x="1783" y="513"/>
                                <a:pt x="1826" y="470"/>
                                <a:pt x="1826" y="427"/>
                              </a:cubicBezTo>
                              <a:lnTo>
                                <a:pt x="1826" y="85"/>
                              </a:lnTo>
                              <a:cubicBezTo>
                                <a:pt x="1826" y="42"/>
                                <a:pt x="1783" y="0"/>
                                <a:pt x="1740" y="0"/>
                              </a:cubicBezTo>
                              <a:lnTo>
                                <a:pt x="85" y="0"/>
                              </a:lnTo>
                            </a:path>
                          </a:pathLst>
                        </a:custGeom>
                        <a:solidFill>
                          <a:srgbClr val="FFFFFF"/>
                        </a:solid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19" behindDoc="0" locked="0" layoutInCell="1" allowOverlap="1">
                <wp:simplePos x="0" y="0"/>
                <wp:positionH relativeFrom="column">
                  <wp:posOffset>2967355</wp:posOffset>
                </wp:positionH>
                <wp:positionV relativeFrom="paragraph">
                  <wp:posOffset>4615180</wp:posOffset>
                </wp:positionV>
                <wp:extent cx="1209040" cy="137795"/>
                <wp:effectExtent l="0" t="0" r="0" b="0"/>
                <wp:wrapNone/>
                <wp:docPr id="32" name="Forme6"/>
                <wp:cNvGraphicFramePr/>
                <a:graphic xmlns:a="http://schemas.openxmlformats.org/drawingml/2006/main">
                  <a:graphicData uri="http://schemas.microsoft.com/office/word/2010/wordprocessingShape">
                    <wps:wsp>
                      <wps:cNvSpPr/>
                      <wps:spPr>
                        <a:xfrm>
                          <a:off x="0" y="0"/>
                          <a:ext cx="1208520" cy="137160"/>
                        </a:xfrm>
                        <a:prstGeom prst="rect">
                          <a:avLst/>
                        </a:prstGeom>
                        <a:solidFill>
                          <a:srgbClr val="FFFFFF"/>
                        </a:solid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Forme6" fillcolor="white" stroked="t" style="position:absolute;margin-left:233.65pt;margin-top:363.4pt;width:95.1pt;height:10.75pt">
                <w10:wrap type="none"/>
                <v:fill o:detectmouseclick="t" type="solid" color2="black"/>
                <v:stroke color="#3465a4" joinstyle="round" endcap="flat"/>
              </v:rect>
            </w:pict>
          </mc:Fallback>
        </mc:AlternateContent>
      </w:r>
    </w:p>
    <w:p>
      <w:pPr>
        <w:pStyle w:val="Titre2"/>
      </w:pPr>
    </w:p>
    <w:p/>
    <w:p>
      <w:r>
        <w:rPr>
          <w:noProof/>
        </w:rPr>
        <w:lastRenderedPageBreak/>
        <w:drawing>
          <wp:inline distT="0" distB="0" distL="0" distR="0">
            <wp:extent cx="5353685" cy="598233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a:picLocks noChangeAspect="1" noChangeArrowheads="1"/>
                    </pic:cNvPicPr>
                  </pic:nvPicPr>
                  <pic:blipFill>
                    <a:blip r:embed="rId37"/>
                    <a:stretch>
                      <a:fillRect/>
                    </a:stretch>
                  </pic:blipFill>
                  <pic:spPr bwMode="auto">
                    <a:xfrm>
                      <a:off x="0" y="0"/>
                      <a:ext cx="5353685" cy="5982335"/>
                    </a:xfrm>
                    <a:prstGeom prst="rect">
                      <a:avLst/>
                    </a:prstGeom>
                  </pic:spPr>
                </pic:pic>
              </a:graphicData>
            </a:graphic>
          </wp:inline>
        </w:drawing>
      </w:r>
    </w:p>
    <w:p/>
    <w:p/>
    <w:p/>
    <w:p/>
    <w:p/>
    <w:p>
      <w:r>
        <w:br w:type="page"/>
      </w:r>
    </w:p>
    <w:p>
      <w:pPr>
        <w:pStyle w:val="Titre2"/>
      </w:pPr>
      <w:bookmarkStart w:id="96" w:name="_Toc137471063"/>
      <w:r>
        <w:lastRenderedPageBreak/>
        <w:t>Annexe n° 9 : Procédure de rétablissement de crédits</w:t>
      </w:r>
      <w:bookmarkEnd w:id="96"/>
      <w:r>
        <w:t xml:space="preserve"> </w:t>
      </w:r>
    </w:p>
    <w:p>
      <w:r>
        <w:rPr>
          <w:noProof/>
        </w:rPr>
        <mc:AlternateContent>
          <mc:Choice Requires="wpg">
            <w:drawing>
              <wp:anchor distT="0" distB="0" distL="0" distR="0" simplePos="0" relativeHeight="5" behindDoc="1" locked="0" layoutInCell="1" allowOverlap="1">
                <wp:simplePos x="0" y="0"/>
                <wp:positionH relativeFrom="column">
                  <wp:posOffset>-48895</wp:posOffset>
                </wp:positionH>
                <wp:positionV relativeFrom="paragraph">
                  <wp:posOffset>81915</wp:posOffset>
                </wp:positionV>
                <wp:extent cx="6240145" cy="1854835"/>
                <wp:effectExtent l="0" t="0" r="0" b="0"/>
                <wp:wrapNone/>
                <wp:docPr id="35" name="Group 2695"/>
                <wp:cNvGraphicFramePr/>
                <a:graphic xmlns:a="http://schemas.openxmlformats.org/drawingml/2006/main">
                  <a:graphicData uri="http://schemas.microsoft.com/office/word/2010/wordprocessingGroup">
                    <wpg:wgp>
                      <wpg:cNvGrpSpPr/>
                      <wpg:grpSpPr>
                        <a:xfrm>
                          <a:off x="0" y="0"/>
                          <a:ext cx="6239520" cy="1854360"/>
                          <a:chOff x="0" y="0"/>
                          <a:chExt cx="0" cy="0"/>
                        </a:xfrm>
                      </wpg:grpSpPr>
                      <wps:wsp>
                        <wps:cNvPr id="19" name="Forme libre 19"/>
                        <wps:cNvSpPr/>
                        <wps:spPr>
                          <a:xfrm>
                            <a:off x="986760" y="0"/>
                            <a:ext cx="23400" cy="854640"/>
                          </a:xfrm>
                          <a:custGeom>
                            <a:avLst/>
                            <a:gdLst/>
                            <a:ahLst/>
                            <a:cxnLst/>
                            <a:rect l="l" t="t" r="r" b="b"/>
                            <a:pathLst>
                              <a:path w="29210" h="812800">
                                <a:moveTo>
                                  <a:pt x="0" y="0"/>
                                </a:moveTo>
                                <a:lnTo>
                                  <a:pt x="29210" y="29210"/>
                                </a:lnTo>
                                <a:lnTo>
                                  <a:pt x="29210" y="783589"/>
                                </a:lnTo>
                                <a:lnTo>
                                  <a:pt x="0" y="81280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6" name="Forme libre 36"/>
                        <wps:cNvSpPr/>
                        <wps:spPr>
                          <a:xfrm>
                            <a:off x="1044000" y="60840"/>
                            <a:ext cx="23400" cy="734040"/>
                          </a:xfrm>
                          <a:custGeom>
                            <a:avLst/>
                            <a:gdLst/>
                            <a:ahLst/>
                            <a:cxnLst/>
                            <a:rect l="l" t="t" r="r" b="b"/>
                            <a:pathLst>
                              <a:path w="29210" h="698500">
                                <a:moveTo>
                                  <a:pt x="0" y="0"/>
                                </a:moveTo>
                                <a:lnTo>
                                  <a:pt x="29210" y="29210"/>
                                </a:lnTo>
                                <a:lnTo>
                                  <a:pt x="29210" y="669289"/>
                                </a:lnTo>
                                <a:lnTo>
                                  <a:pt x="0" y="69850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7" name="Forme libre 37"/>
                        <wps:cNvSpPr/>
                        <wps:spPr>
                          <a:xfrm>
                            <a:off x="5172120" y="60840"/>
                            <a:ext cx="23400" cy="734040"/>
                          </a:xfrm>
                          <a:custGeom>
                            <a:avLst/>
                            <a:gdLst/>
                            <a:ahLst/>
                            <a:cxnLst/>
                            <a:rect l="l" t="t" r="r" b="b"/>
                            <a:pathLst>
                              <a:path w="29210" h="698500">
                                <a:moveTo>
                                  <a:pt x="29210" y="0"/>
                                </a:moveTo>
                                <a:lnTo>
                                  <a:pt x="29210" y="698500"/>
                                </a:lnTo>
                                <a:lnTo>
                                  <a:pt x="0" y="669289"/>
                                </a:lnTo>
                                <a:lnTo>
                                  <a:pt x="0" y="29210"/>
                                </a:lnTo>
                                <a:lnTo>
                                  <a:pt x="2921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8" name="Forme libre 38"/>
                        <wps:cNvSpPr/>
                        <wps:spPr>
                          <a:xfrm>
                            <a:off x="5229360" y="0"/>
                            <a:ext cx="23400" cy="854640"/>
                          </a:xfrm>
                          <a:custGeom>
                            <a:avLst/>
                            <a:gdLst/>
                            <a:ahLst/>
                            <a:cxnLst/>
                            <a:rect l="l" t="t" r="r" b="b"/>
                            <a:pathLst>
                              <a:path w="29210" h="812800">
                                <a:moveTo>
                                  <a:pt x="29210" y="0"/>
                                </a:moveTo>
                                <a:lnTo>
                                  <a:pt x="29210" y="812800"/>
                                </a:lnTo>
                                <a:lnTo>
                                  <a:pt x="0" y="783589"/>
                                </a:lnTo>
                                <a:lnTo>
                                  <a:pt x="0" y="29210"/>
                                </a:lnTo>
                                <a:lnTo>
                                  <a:pt x="2921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9" name="Forme libre 39"/>
                        <wps:cNvSpPr/>
                        <wps:spPr>
                          <a:xfrm>
                            <a:off x="986760" y="0"/>
                            <a:ext cx="4266000" cy="24840"/>
                          </a:xfrm>
                          <a:custGeom>
                            <a:avLst/>
                            <a:gdLst/>
                            <a:ahLst/>
                            <a:cxnLst/>
                            <a:rect l="l" t="t" r="r" b="b"/>
                            <a:pathLst>
                              <a:path w="4260850" h="29210">
                                <a:moveTo>
                                  <a:pt x="0" y="0"/>
                                </a:moveTo>
                                <a:lnTo>
                                  <a:pt x="4260850" y="0"/>
                                </a:lnTo>
                                <a:lnTo>
                                  <a:pt x="4231640" y="29210"/>
                                </a:lnTo>
                                <a:lnTo>
                                  <a:pt x="29210" y="2921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0" name="Forme libre 40"/>
                        <wps:cNvSpPr/>
                        <wps:spPr>
                          <a:xfrm>
                            <a:off x="1044000" y="60840"/>
                            <a:ext cx="4151520" cy="24840"/>
                          </a:xfrm>
                          <a:custGeom>
                            <a:avLst/>
                            <a:gdLst/>
                            <a:ahLst/>
                            <a:cxnLst/>
                            <a:rect l="l" t="t" r="r" b="b"/>
                            <a:pathLst>
                              <a:path w="4146550" h="29210">
                                <a:moveTo>
                                  <a:pt x="0" y="0"/>
                                </a:moveTo>
                                <a:lnTo>
                                  <a:pt x="4146550" y="0"/>
                                </a:lnTo>
                                <a:lnTo>
                                  <a:pt x="4117340" y="29210"/>
                                </a:lnTo>
                                <a:lnTo>
                                  <a:pt x="29210" y="2921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1" name="Forme libre 41"/>
                        <wps:cNvSpPr/>
                        <wps:spPr>
                          <a:xfrm>
                            <a:off x="1044000" y="769680"/>
                            <a:ext cx="4151520" cy="24840"/>
                          </a:xfrm>
                          <a:custGeom>
                            <a:avLst/>
                            <a:gdLst/>
                            <a:ahLst/>
                            <a:cxnLst/>
                            <a:rect l="l" t="t" r="r" b="b"/>
                            <a:pathLst>
                              <a:path w="4146550" h="29211">
                                <a:moveTo>
                                  <a:pt x="29210" y="0"/>
                                </a:moveTo>
                                <a:lnTo>
                                  <a:pt x="4117340" y="0"/>
                                </a:lnTo>
                                <a:lnTo>
                                  <a:pt x="4146550" y="29211"/>
                                </a:lnTo>
                                <a:lnTo>
                                  <a:pt x="0" y="29211"/>
                                </a:lnTo>
                                <a:lnTo>
                                  <a:pt x="2921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2" name="Forme libre 42"/>
                        <wps:cNvSpPr/>
                        <wps:spPr>
                          <a:xfrm>
                            <a:off x="986760" y="829440"/>
                            <a:ext cx="4266000" cy="24840"/>
                          </a:xfrm>
                          <a:custGeom>
                            <a:avLst/>
                            <a:gdLst/>
                            <a:ahLst/>
                            <a:cxnLst/>
                            <a:rect l="l" t="t" r="r" b="b"/>
                            <a:pathLst>
                              <a:path w="4260850" h="29211">
                                <a:moveTo>
                                  <a:pt x="29210" y="0"/>
                                </a:moveTo>
                                <a:lnTo>
                                  <a:pt x="4231640" y="0"/>
                                </a:lnTo>
                                <a:lnTo>
                                  <a:pt x="4260850" y="29211"/>
                                </a:lnTo>
                                <a:lnTo>
                                  <a:pt x="0" y="29211"/>
                                </a:lnTo>
                                <a:lnTo>
                                  <a:pt x="2921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3" name="Forme libre 43"/>
                        <wps:cNvSpPr/>
                        <wps:spPr>
                          <a:xfrm>
                            <a:off x="0" y="1169640"/>
                            <a:ext cx="720" cy="684360"/>
                          </a:xfrm>
                          <a:custGeom>
                            <a:avLst/>
                            <a:gdLst/>
                            <a:ahLst/>
                            <a:cxnLst/>
                            <a:rect l="l" t="t" r="r" b="b"/>
                            <a:pathLst>
                              <a:path w="6350" h="651510">
                                <a:moveTo>
                                  <a:pt x="0" y="0"/>
                                </a:moveTo>
                                <a:lnTo>
                                  <a:pt x="2540" y="2540"/>
                                </a:lnTo>
                                <a:lnTo>
                                  <a:pt x="6350" y="6350"/>
                                </a:lnTo>
                                <a:lnTo>
                                  <a:pt x="6350" y="645160"/>
                                </a:lnTo>
                                <a:lnTo>
                                  <a:pt x="2540" y="647700"/>
                                </a:lnTo>
                                <a:lnTo>
                                  <a:pt x="0" y="65151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4" name="Forme libre 44"/>
                        <wps:cNvSpPr/>
                        <wps:spPr>
                          <a:xfrm>
                            <a:off x="6238800" y="1169640"/>
                            <a:ext cx="720" cy="684360"/>
                          </a:xfrm>
                          <a:custGeom>
                            <a:avLst/>
                            <a:gdLst/>
                            <a:ahLst/>
                            <a:cxnLst/>
                            <a:rect l="l" t="t" r="r" b="b"/>
                            <a:pathLst>
                              <a:path w="6350" h="651510">
                                <a:moveTo>
                                  <a:pt x="6350" y="0"/>
                                </a:moveTo>
                                <a:lnTo>
                                  <a:pt x="6350" y="651510"/>
                                </a:lnTo>
                                <a:lnTo>
                                  <a:pt x="2540" y="647700"/>
                                </a:lnTo>
                                <a:lnTo>
                                  <a:pt x="0" y="645160"/>
                                </a:lnTo>
                                <a:lnTo>
                                  <a:pt x="0" y="6350"/>
                                </a:lnTo>
                                <a:lnTo>
                                  <a:pt x="2540" y="2540"/>
                                </a:lnTo>
                                <a:lnTo>
                                  <a:pt x="635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5" name="Forme libre 45"/>
                        <wps:cNvSpPr/>
                        <wps:spPr>
                          <a:xfrm>
                            <a:off x="0" y="1169640"/>
                            <a:ext cx="6239520" cy="1440"/>
                          </a:xfrm>
                          <a:custGeom>
                            <a:avLst/>
                            <a:gdLst/>
                            <a:ahLst/>
                            <a:cxnLst/>
                            <a:rect l="l" t="t" r="r" b="b"/>
                            <a:pathLst>
                              <a:path w="6234430" h="6350">
                                <a:moveTo>
                                  <a:pt x="0" y="0"/>
                                </a:moveTo>
                                <a:lnTo>
                                  <a:pt x="6234430" y="0"/>
                                </a:lnTo>
                                <a:lnTo>
                                  <a:pt x="6230620" y="2540"/>
                                </a:lnTo>
                                <a:lnTo>
                                  <a:pt x="6228080" y="6350"/>
                                </a:lnTo>
                                <a:lnTo>
                                  <a:pt x="6350" y="6350"/>
                                </a:lnTo>
                                <a:lnTo>
                                  <a:pt x="2540" y="2540"/>
                                </a:lnTo>
                                <a:lnTo>
                                  <a:pt x="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6" name="Forme libre 46"/>
                        <wps:cNvSpPr/>
                        <wps:spPr>
                          <a:xfrm>
                            <a:off x="0" y="1851840"/>
                            <a:ext cx="6239520" cy="1440"/>
                          </a:xfrm>
                          <a:custGeom>
                            <a:avLst/>
                            <a:gdLst/>
                            <a:ahLst/>
                            <a:cxnLst/>
                            <a:rect l="l" t="t" r="r" b="b"/>
                            <a:pathLst>
                              <a:path w="6234430" h="6350">
                                <a:moveTo>
                                  <a:pt x="6350" y="0"/>
                                </a:moveTo>
                                <a:lnTo>
                                  <a:pt x="6228080" y="0"/>
                                </a:lnTo>
                                <a:lnTo>
                                  <a:pt x="6230620" y="2540"/>
                                </a:lnTo>
                                <a:lnTo>
                                  <a:pt x="6234430" y="6350"/>
                                </a:lnTo>
                                <a:lnTo>
                                  <a:pt x="0" y="6350"/>
                                </a:lnTo>
                                <a:lnTo>
                                  <a:pt x="2540" y="2540"/>
                                </a:lnTo>
                                <a:lnTo>
                                  <a:pt x="6350" y="0"/>
                                </a:lnTo>
                                <a:close/>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95" style="position:absolute;margin-left:-3.85pt;margin-top:6.45pt;width:491.3pt;height:146pt" coordorigin="-77,129" coordsize="9826,2920"/>
            </w:pict>
          </mc:Fallback>
        </mc:AlternateContent>
      </w:r>
    </w:p>
    <w:p>
      <w:pPr>
        <w:spacing w:line="264" w:lineRule="auto"/>
        <w:ind w:left="15"/>
        <w:jc w:val="center"/>
        <w:rPr>
          <w:rFonts w:ascii="Arial" w:eastAsia="Arial" w:hAnsi="Arial" w:cs="Arial"/>
          <w:b/>
          <w:color w:val="0000FF"/>
          <w:sz w:val="28"/>
        </w:rPr>
      </w:pPr>
      <w:r>
        <w:rPr>
          <w:rFonts w:ascii="Arial" w:eastAsia="Arial" w:hAnsi="Arial" w:cs="Arial"/>
          <w:b/>
          <w:color w:val="0000FF"/>
          <w:sz w:val="28"/>
        </w:rPr>
        <w:t>FICHE PRATIQUE</w:t>
      </w:r>
    </w:p>
    <w:p>
      <w:pPr>
        <w:spacing w:line="264" w:lineRule="auto"/>
        <w:ind w:left="15"/>
        <w:jc w:val="center"/>
        <w:rPr>
          <w:rFonts w:ascii="Arial" w:eastAsia="Arial" w:hAnsi="Arial" w:cs="Arial"/>
          <w:b/>
          <w:color w:val="0000FF"/>
          <w:sz w:val="28"/>
        </w:rPr>
      </w:pPr>
      <w:r>
        <w:rPr>
          <w:rFonts w:ascii="Arial" w:eastAsia="Arial" w:hAnsi="Arial" w:cs="Arial"/>
          <w:b/>
          <w:color w:val="0000FF"/>
          <w:sz w:val="28"/>
        </w:rPr>
        <w:t>Requête CHORUS ZRNF11</w:t>
      </w:r>
    </w:p>
    <w:p>
      <w:pPr>
        <w:spacing w:after="611" w:line="264" w:lineRule="auto"/>
        <w:ind w:left="15" w:right="7"/>
        <w:jc w:val="center"/>
        <w:rPr>
          <w:rFonts w:ascii="Arial" w:eastAsia="Arial" w:hAnsi="Arial" w:cs="Arial"/>
          <w:b/>
          <w:color w:val="0000FF"/>
          <w:sz w:val="28"/>
        </w:rPr>
      </w:pPr>
      <w:r>
        <w:rPr>
          <w:rFonts w:ascii="Arial" w:eastAsia="Arial" w:hAnsi="Arial" w:cs="Arial"/>
          <w:b/>
          <w:color w:val="0000FF"/>
          <w:sz w:val="28"/>
        </w:rPr>
        <w:t>« Situation des rétablissements de crédits »</w:t>
      </w:r>
    </w:p>
    <w:p>
      <w:pPr>
        <w:spacing w:before="240" w:after="314"/>
        <w:ind w:right="11" w:firstLine="431"/>
        <w:jc w:val="center"/>
      </w:pPr>
      <w:r>
        <w:rPr>
          <w:rFonts w:ascii="Arial" w:eastAsia="Arial" w:hAnsi="Arial" w:cs="Arial"/>
          <w:b/>
          <w:sz w:val="28"/>
        </w:rPr>
        <w:t xml:space="preserve">       </w:t>
      </w:r>
      <w:r>
        <w:rPr>
          <w:rFonts w:ascii="Arial" w:eastAsia="Arial" w:hAnsi="Arial" w:cs="Arial"/>
          <w:b/>
          <w:sz w:val="24"/>
          <w:szCs w:val="24"/>
        </w:rPr>
        <w:t>Cette fiche a pour but d'apporter une aide aux services pour le suivi et la demande de rétablissements de crédits  – Titre 2 – dans l’application CHORUS</w:t>
      </w:r>
    </w:p>
    <w:p>
      <w:pPr>
        <w:spacing w:after="54"/>
        <w:ind w:left="432" w:hanging="432"/>
        <w:jc w:val="both"/>
        <w:rPr>
          <w:rFonts w:ascii="Arial" w:eastAsia="Arial" w:hAnsi="Arial" w:cs="Arial"/>
        </w:rPr>
      </w:pPr>
    </w:p>
    <w:p>
      <w:pPr>
        <w:spacing w:after="54"/>
        <w:ind w:left="432" w:hanging="432"/>
        <w:jc w:val="both"/>
        <w:rPr>
          <w:rFonts w:ascii="Arial" w:eastAsia="Arial" w:hAnsi="Arial" w:cs="Arial"/>
        </w:rPr>
      </w:pPr>
      <w:r>
        <w:rPr>
          <w:rFonts w:ascii="Arial" w:eastAsia="Arial" w:hAnsi="Arial" w:cs="Arial"/>
        </w:rPr>
        <w:t>Pour permettre au service des ressources humaines de suivre les rétablissements de crédits, le service budget logistique pourra fournir la requête ZRNF11, aménagée de manière à faire ressortir entre autres :</w:t>
      </w:r>
    </w:p>
    <w:p>
      <w:pPr>
        <w:numPr>
          <w:ilvl w:val="0"/>
          <w:numId w:val="18"/>
        </w:numPr>
        <w:suppressAutoHyphens w:val="0"/>
        <w:spacing w:after="10" w:line="247" w:lineRule="auto"/>
        <w:ind w:hanging="284"/>
        <w:jc w:val="both"/>
        <w:rPr>
          <w:rFonts w:ascii="Arial" w:eastAsia="Arial" w:hAnsi="Arial" w:cs="Arial"/>
        </w:rPr>
      </w:pPr>
      <w:r>
        <w:rPr>
          <w:rFonts w:ascii="Arial" w:eastAsia="Arial" w:hAnsi="Arial" w:cs="Arial"/>
        </w:rPr>
        <w:t>les recettes facturées</w:t>
      </w:r>
    </w:p>
    <w:p>
      <w:pPr>
        <w:numPr>
          <w:ilvl w:val="0"/>
          <w:numId w:val="18"/>
        </w:numPr>
        <w:suppressAutoHyphens w:val="0"/>
        <w:spacing w:after="10" w:line="247" w:lineRule="auto"/>
        <w:ind w:hanging="284"/>
        <w:jc w:val="both"/>
        <w:rPr>
          <w:rFonts w:ascii="Arial" w:eastAsia="Arial" w:hAnsi="Arial" w:cs="Arial"/>
        </w:rPr>
      </w:pPr>
      <w:r>
        <w:rPr>
          <w:rFonts w:ascii="Arial" w:eastAsia="Arial" w:hAnsi="Arial" w:cs="Arial"/>
        </w:rPr>
        <w:t>les recettes recouvrées</w:t>
      </w:r>
    </w:p>
    <w:p>
      <w:pPr>
        <w:numPr>
          <w:ilvl w:val="0"/>
          <w:numId w:val="18"/>
        </w:numPr>
        <w:suppressAutoHyphens w:val="0"/>
        <w:spacing w:after="34" w:line="259" w:lineRule="auto"/>
        <w:ind w:hanging="284"/>
        <w:jc w:val="both"/>
        <w:rPr>
          <w:rFonts w:ascii="Arial" w:eastAsia="Arial" w:hAnsi="Arial" w:cs="Arial"/>
        </w:rPr>
      </w:pPr>
      <w:r>
        <w:rPr>
          <w:rFonts w:ascii="Arial" w:eastAsia="Arial" w:hAnsi="Arial" w:cs="Arial"/>
        </w:rPr>
        <w:t xml:space="preserve">les montants rétablis </w:t>
      </w:r>
    </w:p>
    <w:p>
      <w:pPr>
        <w:suppressAutoHyphens w:val="0"/>
        <w:spacing w:after="34" w:line="259" w:lineRule="auto"/>
        <w:ind w:left="837"/>
        <w:jc w:val="both"/>
      </w:pPr>
    </w:p>
    <w:p>
      <w:pPr>
        <w:numPr>
          <w:ilvl w:val="0"/>
          <w:numId w:val="51"/>
        </w:numPr>
        <w:rPr>
          <w:rFonts w:ascii="Calibri Light" w:hAnsi="Calibri Light"/>
          <w:color w:val="2E74B5"/>
          <w:sz w:val="32"/>
          <w:szCs w:val="32"/>
        </w:rPr>
      </w:pPr>
      <w:r>
        <w:rPr>
          <w:rFonts w:ascii="Calibri Light" w:hAnsi="Calibri Light"/>
          <w:color w:val="2E74B5"/>
          <w:sz w:val="32"/>
          <w:szCs w:val="32"/>
        </w:rPr>
        <w:t>Requête à mobiliser dans CHORUS</w:t>
      </w:r>
    </w:p>
    <w:p>
      <w:pPr>
        <w:ind w:left="-5"/>
      </w:pPr>
    </w:p>
    <w:p>
      <w:pPr>
        <w:ind w:left="-5"/>
      </w:pPr>
      <w:r>
        <w:t>Cœur CHORUS – Requête ZRNF11 « Suivi des rétablissements de crédits »</w:t>
      </w:r>
    </w:p>
    <w:p>
      <w:pPr>
        <w:spacing w:line="259" w:lineRule="auto"/>
        <w:ind w:left="20"/>
      </w:pPr>
      <w:r>
        <w:rPr>
          <w:noProof/>
        </w:rPr>
        <mc:AlternateContent>
          <mc:Choice Requires="wpg">
            <w:drawing>
              <wp:inline distT="0" distB="0" distL="0" distR="0">
                <wp:extent cx="4053205" cy="3339465"/>
                <wp:effectExtent l="0" t="0" r="0" b="0"/>
                <wp:docPr id="4" name="Groupe 4"/>
                <wp:cNvGraphicFramePr/>
                <a:graphic xmlns:a="http://schemas.openxmlformats.org/drawingml/2006/main">
                  <a:graphicData uri="http://schemas.microsoft.com/office/word/2010/wordprocessingGroup">
                    <wpg:wgp>
                      <wpg:cNvGrpSpPr/>
                      <wpg:grpSpPr>
                        <a:xfrm>
                          <a:off x="0" y="0"/>
                          <a:ext cx="4052520" cy="3339000"/>
                          <a:chOff x="0" y="0"/>
                          <a:chExt cx="0" cy="0"/>
                        </a:xfrm>
                      </wpg:grpSpPr>
                      <pic:pic xmlns:pic="http://schemas.openxmlformats.org/drawingml/2006/picture">
                        <pic:nvPicPr>
                          <pic:cNvPr id="48" name="Picture 50"/>
                          <pic:cNvPicPr/>
                        </pic:nvPicPr>
                        <pic:blipFill>
                          <a:blip r:embed="rId38"/>
                          <a:stretch/>
                        </pic:blipFill>
                        <pic:spPr>
                          <a:xfrm>
                            <a:off x="0" y="181440"/>
                            <a:ext cx="4052520" cy="3157200"/>
                          </a:xfrm>
                          <a:prstGeom prst="rect">
                            <a:avLst/>
                          </a:prstGeom>
                          <a:ln>
                            <a:noFill/>
                          </a:ln>
                        </pic:spPr>
                      </pic:pic>
                      <wps:wsp>
                        <wps:cNvPr id="49" name="Forme libre 8"/>
                        <wps:cNvSpPr/>
                        <wps:spPr>
                          <a:xfrm>
                            <a:off x="1193760" y="0"/>
                            <a:ext cx="634320" cy="725760"/>
                          </a:xfrm>
                          <a:custGeom>
                            <a:avLst/>
                            <a:gdLst/>
                            <a:ahLst/>
                            <a:cxnLst/>
                            <a:rect l="l" t="t" r="r" b="b"/>
                            <a:pathLst>
                              <a:path w="640080" h="731520">
                                <a:moveTo>
                                  <a:pt x="320040" y="0"/>
                                </a:moveTo>
                                <a:cubicBezTo>
                                  <a:pt x="501650" y="0"/>
                                  <a:pt x="640080" y="158750"/>
                                  <a:pt x="640080" y="365760"/>
                                </a:cubicBezTo>
                                <a:cubicBezTo>
                                  <a:pt x="640080" y="572770"/>
                                  <a:pt x="501650" y="731520"/>
                                  <a:pt x="320040" y="731520"/>
                                </a:cubicBezTo>
                                <a:cubicBezTo>
                                  <a:pt x="138430" y="731520"/>
                                  <a:pt x="0" y="572770"/>
                                  <a:pt x="0" y="365760"/>
                                </a:cubicBezTo>
                                <a:cubicBezTo>
                                  <a:pt x="0" y="158750"/>
                                  <a:pt x="138430" y="0"/>
                                  <a:pt x="32004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50" name="Forme libre 47"/>
                        <wps:cNvSpPr/>
                        <wps:spPr>
                          <a:xfrm>
                            <a:off x="1193760" y="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51" name="Forme libre 48"/>
                        <wps:cNvSpPr/>
                        <wps:spPr>
                          <a:xfrm>
                            <a:off x="1835280" y="73296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52" name="Forme libre 49"/>
                        <wps:cNvSpPr/>
                        <wps:spPr>
                          <a:xfrm>
                            <a:off x="182880" y="919440"/>
                            <a:ext cx="1645200" cy="360000"/>
                          </a:xfrm>
                          <a:custGeom>
                            <a:avLst/>
                            <a:gdLst/>
                            <a:ahLst/>
                            <a:cxnLst/>
                            <a:rect l="l" t="t" r="r" b="b"/>
                            <a:pathLst>
                              <a:path w="1645920" h="365760">
                                <a:moveTo>
                                  <a:pt x="822960" y="0"/>
                                </a:moveTo>
                                <a:cubicBezTo>
                                  <a:pt x="1290320" y="0"/>
                                  <a:pt x="1645920" y="80010"/>
                                  <a:pt x="1645920" y="182880"/>
                                </a:cubicBezTo>
                                <a:cubicBezTo>
                                  <a:pt x="1645920" y="287020"/>
                                  <a:pt x="1290320" y="365760"/>
                                  <a:pt x="822960" y="365760"/>
                                </a:cubicBezTo>
                                <a:cubicBezTo>
                                  <a:pt x="356870" y="365760"/>
                                  <a:pt x="0" y="287020"/>
                                  <a:pt x="0" y="182880"/>
                                </a:cubicBezTo>
                                <a:cubicBezTo>
                                  <a:pt x="0" y="80010"/>
                                  <a:pt x="356870" y="0"/>
                                  <a:pt x="82296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53" name="Forme libre 50"/>
                        <wps:cNvSpPr/>
                        <wps:spPr>
                          <a:xfrm>
                            <a:off x="182880" y="91944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54" name="Forme libre 51"/>
                        <wps:cNvSpPr/>
                        <wps:spPr>
                          <a:xfrm>
                            <a:off x="1835280" y="128664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style="position:absolute;margin-left:0pt;margin-top:-262.95pt;width:319.1pt;height:262.9pt" coordorigin="0,-5259" coordsize="6382,5258">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0" stroked="f" style="position:absolute;left:0;top:-4973;width:6381;height:4971;mso-position-vertical:top" type="shapetype_75">
                  <v:imagedata r:id="rId39" o:detectmouseclick="t"/>
                  <w10:wrap type="none"/>
                  <v:stroke color="#3465a4" joinstyle="round" endcap="flat"/>
                </v:shape>
              </v:group>
            </w:pict>
          </mc:Fallback>
        </mc:AlternateContent>
      </w:r>
    </w:p>
    <w:p>
      <w:pPr>
        <w:spacing w:line="259" w:lineRule="auto"/>
        <w:ind w:left="20"/>
      </w:pPr>
    </w:p>
    <w:p>
      <w:pPr>
        <w:spacing w:line="259" w:lineRule="auto"/>
        <w:ind w:left="20"/>
      </w:pPr>
    </w:p>
    <w:p>
      <w:pPr>
        <w:rPr>
          <w:rFonts w:ascii="Calibri Light" w:hAnsi="Calibri Light"/>
          <w:color w:val="2E74B5"/>
          <w:sz w:val="26"/>
        </w:rPr>
      </w:pPr>
      <w:r>
        <w:rPr>
          <w:rFonts w:ascii="Calibri Light" w:hAnsi="Calibri Light"/>
          <w:color w:val="2E74B5"/>
          <w:sz w:val="26"/>
        </w:rPr>
        <w:t>1-1 Saisie des variables</w:t>
      </w:r>
    </w:p>
    <w:p>
      <w:pPr>
        <w:spacing w:line="300" w:lineRule="auto"/>
        <w:ind w:left="-5"/>
      </w:pPr>
    </w:p>
    <w:p>
      <w:pPr>
        <w:spacing w:line="300" w:lineRule="auto"/>
        <w:ind w:left="-5"/>
      </w:pPr>
      <w:r>
        <w:t xml:space="preserve">La restitution peut concerner la demande de paiement, les factures RNF ou les rétablissements de crédits. </w:t>
      </w:r>
      <w:r>
        <w:rPr>
          <w:rFonts w:ascii="Arial" w:eastAsia="Arial" w:hAnsi="Arial" w:cs="Arial"/>
          <w:b/>
        </w:rPr>
        <w:t>Quatre onglets de lancements sont possibles :</w:t>
      </w:r>
    </w:p>
    <w:p>
      <w:pPr>
        <w:numPr>
          <w:ilvl w:val="0"/>
          <w:numId w:val="19"/>
        </w:numPr>
        <w:suppressAutoHyphens w:val="0"/>
        <w:spacing w:after="4" w:line="247" w:lineRule="auto"/>
        <w:ind w:hanging="360"/>
        <w:jc w:val="both"/>
      </w:pPr>
      <w:r>
        <w:t>sélection dépense d’origine,</w:t>
      </w:r>
    </w:p>
    <w:p>
      <w:pPr>
        <w:numPr>
          <w:ilvl w:val="0"/>
          <w:numId w:val="19"/>
        </w:numPr>
        <w:suppressAutoHyphens w:val="0"/>
        <w:spacing w:after="4" w:line="247" w:lineRule="auto"/>
        <w:ind w:hanging="360"/>
        <w:jc w:val="both"/>
      </w:pPr>
      <w:r>
        <w:t>sélection par ET (Engagement de tiers)</w:t>
      </w:r>
    </w:p>
    <w:p>
      <w:pPr>
        <w:numPr>
          <w:ilvl w:val="0"/>
          <w:numId w:val="19"/>
        </w:numPr>
        <w:suppressAutoHyphens w:val="0"/>
        <w:spacing w:after="4" w:line="247" w:lineRule="auto"/>
        <w:ind w:hanging="360"/>
        <w:jc w:val="both"/>
      </w:pPr>
      <w:r>
        <w:t>sélection par facture RNF</w:t>
      </w:r>
    </w:p>
    <w:p>
      <w:pPr>
        <w:numPr>
          <w:ilvl w:val="0"/>
          <w:numId w:val="19"/>
        </w:numPr>
        <w:suppressAutoHyphens w:val="0"/>
        <w:spacing w:after="54" w:line="247" w:lineRule="auto"/>
        <w:ind w:hanging="360"/>
        <w:jc w:val="both"/>
      </w:pPr>
      <w:r>
        <w:t>sélection par pièce RDC</w:t>
      </w:r>
    </w:p>
    <w:p>
      <w:pPr>
        <w:spacing w:after="106"/>
        <w:ind w:left="-5"/>
      </w:pPr>
      <w:r>
        <w:lastRenderedPageBreak/>
        <w:t xml:space="preserve">Cependant, afin d’obtenir l’ensemble des factures RNF donnant droit à un RDC, il est conseillé de lancer la restitution ZRNF11 </w:t>
      </w:r>
      <w:r>
        <w:rPr>
          <w:rFonts w:ascii="Arial" w:eastAsia="Arial" w:hAnsi="Arial" w:cs="Arial"/>
          <w:b/>
        </w:rPr>
        <w:t>à partir de l’onglet « Sélection par facture RNF »</w:t>
      </w:r>
    </w:p>
    <w:p>
      <w:pPr>
        <w:spacing w:after="96" w:line="259" w:lineRule="auto"/>
        <w:rPr>
          <w:rFonts w:ascii="Arial" w:eastAsia="Arial" w:hAnsi="Arial" w:cs="Arial"/>
          <w:i/>
        </w:rPr>
      </w:pPr>
      <w:r>
        <w:rPr>
          <w:rFonts w:ascii="Arial" w:eastAsia="Arial" w:hAnsi="Arial" w:cs="Arial"/>
          <w:i/>
        </w:rPr>
        <w:t xml:space="preserve">Exemple pour la DRFIP 13 = 0156-CFIP-D013 – pour l’année 2015 – </w:t>
      </w:r>
    </w:p>
    <w:p>
      <w:pPr>
        <w:spacing w:line="264" w:lineRule="auto"/>
        <w:ind w:left="-5"/>
        <w:rPr>
          <w:rFonts w:ascii="Arial" w:eastAsia="Arial" w:hAnsi="Arial" w:cs="Arial"/>
          <w:b/>
        </w:rPr>
      </w:pPr>
      <w:r>
        <w:rPr>
          <w:rFonts w:ascii="Arial" w:eastAsia="Arial" w:hAnsi="Arial" w:cs="Arial"/>
          <w:b/>
        </w:rPr>
        <w:t xml:space="preserve">Saisir les informations relatives à </w:t>
      </w:r>
    </w:p>
    <w:p>
      <w:pPr>
        <w:numPr>
          <w:ilvl w:val="0"/>
          <w:numId w:val="20"/>
        </w:numPr>
        <w:suppressAutoHyphens w:val="0"/>
        <w:spacing w:after="4" w:line="247" w:lineRule="auto"/>
        <w:ind w:hanging="360"/>
        <w:jc w:val="both"/>
      </w:pPr>
      <w:r>
        <w:t>la société RNF</w:t>
      </w:r>
    </w:p>
    <w:p>
      <w:pPr>
        <w:numPr>
          <w:ilvl w:val="0"/>
          <w:numId w:val="20"/>
        </w:numPr>
        <w:suppressAutoHyphens w:val="0"/>
        <w:spacing w:after="4" w:line="247" w:lineRule="auto"/>
        <w:ind w:hanging="360"/>
        <w:jc w:val="both"/>
      </w:pPr>
      <w:r>
        <w:t>le domaine d’activité</w:t>
      </w:r>
    </w:p>
    <w:p>
      <w:pPr>
        <w:numPr>
          <w:ilvl w:val="0"/>
          <w:numId w:val="20"/>
        </w:numPr>
        <w:suppressAutoHyphens w:val="0"/>
        <w:spacing w:after="4" w:line="247" w:lineRule="auto"/>
        <w:ind w:hanging="360"/>
        <w:jc w:val="both"/>
      </w:pPr>
      <w:r>
        <w:t>l’exercice RNF</w:t>
      </w:r>
    </w:p>
    <w:p>
      <w:pPr>
        <w:numPr>
          <w:ilvl w:val="0"/>
          <w:numId w:val="20"/>
        </w:numPr>
        <w:suppressAutoHyphens w:val="0"/>
        <w:spacing w:after="4" w:line="247" w:lineRule="auto"/>
        <w:ind w:hanging="360"/>
        <w:jc w:val="both"/>
      </w:pPr>
      <w:r>
        <w:t>le centre financier RNF</w:t>
      </w:r>
    </w:p>
    <w:p>
      <w:pPr>
        <w:numPr>
          <w:ilvl w:val="0"/>
          <w:numId w:val="20"/>
        </w:numPr>
        <w:suppressAutoHyphens w:val="0"/>
        <w:spacing w:after="4" w:line="247" w:lineRule="auto"/>
        <w:ind w:hanging="360"/>
        <w:jc w:val="both"/>
      </w:pPr>
      <w:r>
        <w:t>l’étape du RDC : 1- Aucune demande effectuée</w:t>
      </w:r>
    </w:p>
    <w:p>
      <w:pPr>
        <w:ind w:left="1426"/>
      </w:pPr>
      <w:r>
        <w:t xml:space="preserve">         2- Demandé par le gestionnaire</w:t>
      </w:r>
    </w:p>
    <w:p>
      <w:pPr>
        <w:spacing w:line="259" w:lineRule="auto"/>
        <w:ind w:left="-324" w:right="-25"/>
      </w:pPr>
      <w:r>
        <w:rPr>
          <w:noProof/>
        </w:rPr>
        <mc:AlternateContent>
          <mc:Choice Requires="wpg">
            <w:drawing>
              <wp:inline distT="0" distB="0" distL="0" distR="0">
                <wp:extent cx="5909310" cy="5981700"/>
                <wp:effectExtent l="0" t="0" r="0" b="4445"/>
                <wp:docPr id="6" name="Groupe 6"/>
                <wp:cNvGraphicFramePr/>
                <a:graphic xmlns:a="http://schemas.openxmlformats.org/drawingml/2006/main">
                  <a:graphicData uri="http://schemas.microsoft.com/office/word/2010/wordprocessingGroup">
                    <wpg:wgp>
                      <wpg:cNvGrpSpPr/>
                      <wpg:grpSpPr>
                        <a:xfrm>
                          <a:off x="0" y="0"/>
                          <a:ext cx="5908680" cy="5981040"/>
                          <a:chOff x="0" y="0"/>
                          <a:chExt cx="0" cy="0"/>
                        </a:xfrm>
                      </wpg:grpSpPr>
                      <wps:wsp>
                        <wps:cNvPr id="56" name="Rectangle 53"/>
                        <wps:cNvSpPr/>
                        <wps:spPr>
                          <a:xfrm>
                            <a:off x="950760" y="0"/>
                            <a:ext cx="35568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57" name="Rectangle 54"/>
                        <wps:cNvSpPr/>
                        <wps:spPr>
                          <a:xfrm>
                            <a:off x="1320840" y="0"/>
                            <a:ext cx="167580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Accepté par le comptable</w:t>
                              </w:r>
                            </w:p>
                          </w:txbxContent>
                        </wps:txbx>
                        <wps:bodyPr lIns="0" tIns="0" rIns="0" bIns="0">
                          <a:noAutofit/>
                        </wps:bodyPr>
                      </wps:wsp>
                      <wps:wsp>
                        <wps:cNvPr id="58" name="Rectangle 55"/>
                        <wps:cNvSpPr/>
                        <wps:spPr>
                          <a:xfrm>
                            <a:off x="1223640" y="0"/>
                            <a:ext cx="12312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3-</w:t>
                              </w:r>
                            </w:p>
                          </w:txbxContent>
                        </wps:txbx>
                        <wps:bodyPr lIns="0" tIns="0" rIns="0" bIns="0">
                          <a:noAutofit/>
                        </wps:bodyPr>
                      </wps:wsp>
                      <wps:wsp>
                        <wps:cNvPr id="59" name="Rectangle 56"/>
                        <wps:cNvSpPr/>
                        <wps:spPr>
                          <a:xfrm>
                            <a:off x="950760" y="150480"/>
                            <a:ext cx="35568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60" name="Rectangle 57"/>
                        <wps:cNvSpPr/>
                        <wps:spPr>
                          <a:xfrm>
                            <a:off x="1320840" y="150480"/>
                            <a:ext cx="161172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Refusé par le comptable</w:t>
                              </w:r>
                            </w:p>
                          </w:txbxContent>
                        </wps:txbx>
                        <wps:bodyPr lIns="0" tIns="0" rIns="0" bIns="0">
                          <a:noAutofit/>
                        </wps:bodyPr>
                      </wps:wsp>
                      <wps:wsp>
                        <wps:cNvPr id="61" name="Rectangle 58"/>
                        <wps:cNvSpPr/>
                        <wps:spPr>
                          <a:xfrm>
                            <a:off x="1223640" y="150480"/>
                            <a:ext cx="12312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4-</w:t>
                              </w:r>
                            </w:p>
                          </w:txbxContent>
                        </wps:txbx>
                        <wps:bodyPr lIns="0" tIns="0" rIns="0" bIns="0">
                          <a:noAutofit/>
                        </wps:bodyPr>
                      </wps:wsp>
                      <wps:wsp>
                        <wps:cNvPr id="62" name="Forme libre 59"/>
                        <wps:cNvSpPr/>
                        <wps:spPr>
                          <a:xfrm>
                            <a:off x="2446200" y="1673280"/>
                            <a:ext cx="329400" cy="1267920"/>
                          </a:xfrm>
                          <a:custGeom>
                            <a:avLst/>
                            <a:gdLst/>
                            <a:ahLst/>
                            <a:cxnLst/>
                            <a:rect l="l" t="t" r="r" b="b"/>
                            <a:pathLst>
                              <a:path w="389890" h="1235710">
                                <a:moveTo>
                                  <a:pt x="389890" y="0"/>
                                </a:moveTo>
                                <a:lnTo>
                                  <a:pt x="0" y="1235710"/>
                                </a:lnTo>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63" name="Forme libre 60"/>
                        <wps:cNvSpPr/>
                        <wps:spPr>
                          <a:xfrm>
                            <a:off x="2109600" y="2946240"/>
                            <a:ext cx="329400" cy="211320"/>
                          </a:xfrm>
                          <a:custGeom>
                            <a:avLst/>
                            <a:gdLst/>
                            <a:ahLst/>
                            <a:cxnLst/>
                            <a:rect l="l" t="t" r="r" b="b"/>
                            <a:pathLst>
                              <a:path w="389890" h="209550">
                                <a:moveTo>
                                  <a:pt x="195580" y="209550"/>
                                </a:moveTo>
                                <a:lnTo>
                                  <a:pt x="0" y="209550"/>
                                </a:lnTo>
                                <a:lnTo>
                                  <a:pt x="0" y="0"/>
                                </a:lnTo>
                                <a:lnTo>
                                  <a:pt x="389890" y="0"/>
                                </a:lnTo>
                                <a:lnTo>
                                  <a:pt x="389890" y="209550"/>
                                </a:lnTo>
                                <a:lnTo>
                                  <a:pt x="195580" y="209550"/>
                                </a:lnTo>
                                <a:close/>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64" name="Forme libre 61"/>
                        <wps:cNvSpPr/>
                        <wps:spPr>
                          <a:xfrm>
                            <a:off x="163800" y="5280840"/>
                            <a:ext cx="5188680" cy="699840"/>
                          </a:xfrm>
                          <a:custGeom>
                            <a:avLst/>
                            <a:gdLst/>
                            <a:ahLst/>
                            <a:cxnLst/>
                            <a:rect l="l" t="t" r="r" b="b"/>
                            <a:pathLst>
                              <a:path w="6146800" h="684530">
                                <a:moveTo>
                                  <a:pt x="0" y="0"/>
                                </a:moveTo>
                                <a:lnTo>
                                  <a:pt x="6146800" y="0"/>
                                </a:lnTo>
                                <a:lnTo>
                                  <a:pt x="6146800" y="684530"/>
                                </a:lnTo>
                                <a:lnTo>
                                  <a:pt x="0" y="684530"/>
                                </a:lnTo>
                                <a:lnTo>
                                  <a:pt x="0" y="0"/>
                                </a:lnTo>
                              </a:path>
                            </a:pathLst>
                          </a:custGeom>
                          <a:solidFill>
                            <a:srgbClr val="FFFFCC"/>
                          </a:solidFill>
                          <a:ln>
                            <a:noFill/>
                          </a:ln>
                        </wps:spPr>
                        <wps:style>
                          <a:lnRef idx="0">
                            <a:scrgbClr r="0" g="0" b="0"/>
                          </a:lnRef>
                          <a:fillRef idx="0">
                            <a:scrgbClr r="0" g="0" b="0"/>
                          </a:fillRef>
                          <a:effectRef idx="0">
                            <a:scrgbClr r="0" g="0" b="0"/>
                          </a:effectRef>
                          <a:fontRef idx="minor"/>
                        </wps:style>
                        <wps:bodyPr/>
                      </wps:wsp>
                      <wps:wsp>
                        <wps:cNvPr id="65" name="Rectangle 62"/>
                        <wps:cNvSpPr/>
                        <wps:spPr>
                          <a:xfrm>
                            <a:off x="190440" y="5315760"/>
                            <a:ext cx="5197320" cy="6249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jc w:val="both"/>
                              </w:pPr>
                              <w:r>
                                <w:rPr>
                                  <w:rFonts w:ascii="Calibri" w:hAnsi="Calibri"/>
                                  <w:color w:val="000000"/>
                                  <w:sz w:val="18"/>
                                  <w:szCs w:val="18"/>
                                </w:rPr>
                                <w:t>Remarque : Afin d'isoler uniquement les rétablissements de crédits relatifs aux dépenses de personnel [Titre 2], il est nécessaire de renseigner le critère « compte budgétaire RNF » à l’aide de la racine 48557*. Ainsi libellé, le critère permet de sélectionner tous les rétablissements de crédits en attente sur les comptes 485571, 485572, 485573, 485574 et 485575, imputations propres aux dépenses de personnel.</w:t>
                              </w:r>
                            </w:p>
                            <w:p>
                              <w:pPr>
                                <w:overflowPunct w:val="0"/>
                                <w:spacing w:after="160" w:line="252" w:lineRule="auto"/>
                              </w:pPr>
                            </w:p>
                          </w:txbxContent>
                        </wps:txbx>
                        <wps:bodyPr lIns="0" tIns="0" rIns="0" bIns="0">
                          <a:noAutofit/>
                        </wps:bodyPr>
                      </wps:wsp>
                      <wps:wsp>
                        <wps:cNvPr id="66" name="Rectangle 63"/>
                        <wps:cNvSpPr/>
                        <wps:spPr>
                          <a:xfrm>
                            <a:off x="189720" y="5316840"/>
                            <a:ext cx="34920" cy="1886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67" name="Forme libre 64"/>
                        <wps:cNvSpPr/>
                        <wps:spPr>
                          <a:xfrm>
                            <a:off x="163800" y="5280840"/>
                            <a:ext cx="5760" cy="699840"/>
                          </a:xfrm>
                          <a:custGeom>
                            <a:avLst/>
                            <a:gdLst/>
                            <a:ahLst/>
                            <a:cxnLst/>
                            <a:rect l="l" t="t" r="r" b="b"/>
                            <a:pathLst>
                              <a:path w="12700" h="684530">
                                <a:moveTo>
                                  <a:pt x="0" y="0"/>
                                </a:moveTo>
                                <a:lnTo>
                                  <a:pt x="6350" y="6350"/>
                                </a:lnTo>
                                <a:lnTo>
                                  <a:pt x="12700" y="12700"/>
                                </a:lnTo>
                                <a:lnTo>
                                  <a:pt x="12700" y="671830"/>
                                </a:lnTo>
                                <a:lnTo>
                                  <a:pt x="6350" y="678180"/>
                                </a:lnTo>
                                <a:lnTo>
                                  <a:pt x="0" y="684530"/>
                                </a:lnTo>
                                <a:lnTo>
                                  <a:pt x="0" y="0"/>
                                </a:lnTo>
                                <a:close/>
                              </a:path>
                            </a:pathLst>
                          </a:custGeom>
                          <a:solidFill>
                            <a:srgbClr val="FF3366"/>
                          </a:solidFill>
                          <a:ln>
                            <a:noFill/>
                          </a:ln>
                        </wps:spPr>
                        <wps:style>
                          <a:lnRef idx="0">
                            <a:scrgbClr r="0" g="0" b="0"/>
                          </a:lnRef>
                          <a:fillRef idx="0">
                            <a:scrgbClr r="0" g="0" b="0"/>
                          </a:fillRef>
                          <a:effectRef idx="0">
                            <a:scrgbClr r="0" g="0" b="0"/>
                          </a:effectRef>
                          <a:fontRef idx="minor"/>
                        </wps:style>
                        <wps:bodyPr/>
                      </wps:wsp>
                      <wps:wsp>
                        <wps:cNvPr id="68" name="Forme libre 65"/>
                        <wps:cNvSpPr/>
                        <wps:spPr>
                          <a:xfrm flipH="1">
                            <a:off x="5454720" y="5280840"/>
                            <a:ext cx="47520" cy="699840"/>
                          </a:xfrm>
                          <a:custGeom>
                            <a:avLst/>
                            <a:gdLst/>
                            <a:ahLst/>
                            <a:cxnLst/>
                            <a:rect l="l" t="t" r="r" b="b"/>
                            <a:pathLst>
                              <a:path w="12700" h="684530">
                                <a:moveTo>
                                  <a:pt x="12700" y="0"/>
                                </a:moveTo>
                                <a:lnTo>
                                  <a:pt x="12700" y="684530"/>
                                </a:lnTo>
                                <a:lnTo>
                                  <a:pt x="6350" y="678180"/>
                                </a:lnTo>
                                <a:lnTo>
                                  <a:pt x="0" y="671830"/>
                                </a:lnTo>
                                <a:lnTo>
                                  <a:pt x="0" y="12700"/>
                                </a:lnTo>
                                <a:lnTo>
                                  <a:pt x="6350" y="6350"/>
                                </a:lnTo>
                                <a:lnTo>
                                  <a:pt x="12700" y="0"/>
                                </a:lnTo>
                                <a:close/>
                              </a:path>
                            </a:pathLst>
                          </a:custGeom>
                          <a:solidFill>
                            <a:srgbClr val="FF3366"/>
                          </a:solidFill>
                          <a:ln>
                            <a:noFill/>
                          </a:ln>
                        </wps:spPr>
                        <wps:style>
                          <a:lnRef idx="0">
                            <a:scrgbClr r="0" g="0" b="0"/>
                          </a:lnRef>
                          <a:fillRef idx="0">
                            <a:scrgbClr r="0" g="0" b="0"/>
                          </a:fillRef>
                          <a:effectRef idx="0">
                            <a:scrgbClr r="0" g="0" b="0"/>
                          </a:effectRef>
                          <a:fontRef idx="minor"/>
                        </wps:style>
                        <wps:bodyPr/>
                      </wps:wsp>
                      <wps:wsp>
                        <wps:cNvPr id="69" name="Forme libre 66"/>
                        <wps:cNvSpPr/>
                        <wps:spPr>
                          <a:xfrm>
                            <a:off x="163800" y="5280840"/>
                            <a:ext cx="5290200" cy="7560"/>
                          </a:xfrm>
                          <a:custGeom>
                            <a:avLst/>
                            <a:gdLst/>
                            <a:ahLst/>
                            <a:cxnLst/>
                            <a:rect l="l" t="t" r="r" b="b"/>
                            <a:pathLst>
                              <a:path w="6146800" h="12700">
                                <a:moveTo>
                                  <a:pt x="0" y="0"/>
                                </a:moveTo>
                                <a:lnTo>
                                  <a:pt x="6146800" y="0"/>
                                </a:lnTo>
                                <a:lnTo>
                                  <a:pt x="6140450" y="6350"/>
                                </a:lnTo>
                                <a:lnTo>
                                  <a:pt x="6134100" y="12700"/>
                                </a:lnTo>
                                <a:lnTo>
                                  <a:pt x="12700" y="12700"/>
                                </a:lnTo>
                                <a:lnTo>
                                  <a:pt x="6350" y="6350"/>
                                </a:lnTo>
                                <a:lnTo>
                                  <a:pt x="0" y="0"/>
                                </a:lnTo>
                                <a:close/>
                              </a:path>
                            </a:pathLst>
                          </a:custGeom>
                          <a:solidFill>
                            <a:srgbClr val="FF3366"/>
                          </a:solidFill>
                          <a:ln>
                            <a:noFill/>
                          </a:ln>
                        </wps:spPr>
                        <wps:style>
                          <a:lnRef idx="0">
                            <a:scrgbClr r="0" g="0" b="0"/>
                          </a:lnRef>
                          <a:fillRef idx="0">
                            <a:scrgbClr r="0" g="0" b="0"/>
                          </a:fillRef>
                          <a:effectRef idx="0">
                            <a:scrgbClr r="0" g="0" b="0"/>
                          </a:effectRef>
                          <a:fontRef idx="minor"/>
                        </wps:style>
                        <wps:bodyPr/>
                      </wps:wsp>
                      <wps:wsp>
                        <wps:cNvPr id="70" name="Forme libre 67"/>
                        <wps:cNvSpPr/>
                        <wps:spPr>
                          <a:xfrm>
                            <a:off x="163800" y="5973480"/>
                            <a:ext cx="5290200" cy="7560"/>
                          </a:xfrm>
                          <a:custGeom>
                            <a:avLst/>
                            <a:gdLst/>
                            <a:ahLst/>
                            <a:cxnLst/>
                            <a:rect l="l" t="t" r="r" b="b"/>
                            <a:pathLst>
                              <a:path w="6146800" h="12700">
                                <a:moveTo>
                                  <a:pt x="12700" y="0"/>
                                </a:moveTo>
                                <a:lnTo>
                                  <a:pt x="6134100" y="0"/>
                                </a:lnTo>
                                <a:lnTo>
                                  <a:pt x="6140450" y="6350"/>
                                </a:lnTo>
                                <a:lnTo>
                                  <a:pt x="6146800" y="12700"/>
                                </a:lnTo>
                                <a:lnTo>
                                  <a:pt x="0" y="12700"/>
                                </a:lnTo>
                                <a:lnTo>
                                  <a:pt x="6350" y="6350"/>
                                </a:lnTo>
                                <a:lnTo>
                                  <a:pt x="12700" y="0"/>
                                </a:lnTo>
                                <a:close/>
                              </a:path>
                            </a:pathLst>
                          </a:custGeom>
                          <a:solidFill>
                            <a:srgbClr val="FF3366"/>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1" name="Picture 3281"/>
                          <pic:cNvPicPr/>
                        </pic:nvPicPr>
                        <pic:blipFill>
                          <a:blip r:embed="rId40"/>
                          <a:stretch/>
                        </pic:blipFill>
                        <pic:spPr>
                          <a:xfrm>
                            <a:off x="214560" y="420840"/>
                            <a:ext cx="5193720" cy="4704840"/>
                          </a:xfrm>
                          <a:prstGeom prst="rect">
                            <a:avLst/>
                          </a:prstGeom>
                          <a:ln>
                            <a:noFill/>
                          </a:ln>
                        </pic:spPr>
                      </pic:pic>
                      <wps:wsp>
                        <wps:cNvPr id="72" name="Forme libre 69"/>
                        <wps:cNvSpPr/>
                        <wps:spPr>
                          <a:xfrm>
                            <a:off x="2781360" y="1047600"/>
                            <a:ext cx="2459880" cy="627480"/>
                          </a:xfrm>
                          <a:custGeom>
                            <a:avLst/>
                            <a:gdLst/>
                            <a:ahLst/>
                            <a:cxnLst/>
                            <a:rect l="l" t="t" r="r" b="b"/>
                            <a:pathLst>
                              <a:path w="2862580" h="609600">
                                <a:moveTo>
                                  <a:pt x="1431290" y="609600"/>
                                </a:moveTo>
                                <a:lnTo>
                                  <a:pt x="0" y="609600"/>
                                </a:lnTo>
                                <a:lnTo>
                                  <a:pt x="0" y="0"/>
                                </a:lnTo>
                                <a:lnTo>
                                  <a:pt x="2862580" y="0"/>
                                </a:lnTo>
                                <a:lnTo>
                                  <a:pt x="2862580" y="609600"/>
                                </a:lnTo>
                                <a:lnTo>
                                  <a:pt x="1431290" y="609600"/>
                                </a:lnTo>
                                <a:close/>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73" name="Rectangle 70"/>
                        <wps:cNvSpPr/>
                        <wps:spPr>
                          <a:xfrm>
                            <a:off x="2788200" y="1062360"/>
                            <a:ext cx="2587680" cy="1872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A titre d'exemple, l'exercice 2015 a été saisi.</w:t>
                              </w:r>
                            </w:p>
                          </w:txbxContent>
                        </wps:txbx>
                        <wps:bodyPr lIns="0" tIns="0" rIns="0" bIns="0">
                          <a:noAutofit/>
                        </wps:bodyPr>
                      </wps:wsp>
                      <wps:wsp>
                        <wps:cNvPr id="74" name="Rectangle 71"/>
                        <wps:cNvSpPr/>
                        <wps:spPr>
                          <a:xfrm>
                            <a:off x="2788200" y="1212840"/>
                            <a:ext cx="2629080" cy="1872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b/>
                                  <w:bCs/>
                                  <w:color w:val="000000"/>
                                </w:rPr>
                                <w:t>Ce champ n'a aucun caractère obligatoire.</w:t>
                              </w:r>
                            </w:p>
                          </w:txbxContent>
                        </wps:txbx>
                        <wps:bodyPr lIns="0" tIns="0" rIns="0" bIns="0">
                          <a:noAutofit/>
                        </wps:bodyPr>
                      </wps:wsp>
                      <wps:wsp>
                        <wps:cNvPr id="75" name="Rectangle 72"/>
                        <wps:cNvSpPr/>
                        <wps:spPr>
                          <a:xfrm>
                            <a:off x="2788200" y="1363320"/>
                            <a:ext cx="2789640" cy="191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Le laisser vide permet d'afficher l'ensemble des </w:t>
                              </w:r>
                            </w:p>
                          </w:txbxContent>
                        </wps:txbx>
                        <wps:bodyPr lIns="0" tIns="0" rIns="0" bIns="0">
                          <a:noAutofit/>
                        </wps:bodyPr>
                      </wps:wsp>
                      <wps:wsp>
                        <wps:cNvPr id="76" name="Rectangle 73"/>
                        <wps:cNvSpPr/>
                        <wps:spPr>
                          <a:xfrm>
                            <a:off x="2788200" y="1518120"/>
                            <a:ext cx="3120480" cy="1872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rétablissements en souffrance tout exercice confondu.</w:t>
                              </w:r>
                            </w:p>
                          </w:txbxContent>
                        </wps:txbx>
                        <wps:bodyPr lIns="0" tIns="0" rIns="0" bIns="0">
                          <a:noAutofit/>
                        </wps:bodyPr>
                      </wps:wsp>
                      <wps:wsp>
                        <wps:cNvPr id="77" name="Forme libre 74"/>
                        <wps:cNvSpPr/>
                        <wps:spPr>
                          <a:xfrm>
                            <a:off x="2510640" y="1680840"/>
                            <a:ext cx="264240" cy="1070640"/>
                          </a:xfrm>
                          <a:custGeom>
                            <a:avLst/>
                            <a:gdLst/>
                            <a:ahLst/>
                            <a:cxnLst/>
                            <a:rect l="l" t="t" r="r" b="b"/>
                            <a:pathLst>
                              <a:path w="313690" h="1043940">
                                <a:moveTo>
                                  <a:pt x="313690" y="0"/>
                                </a:moveTo>
                                <a:lnTo>
                                  <a:pt x="0" y="1043940"/>
                                </a:lnTo>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78" name="Forme libre 75"/>
                        <wps:cNvSpPr/>
                        <wps:spPr>
                          <a:xfrm>
                            <a:off x="2183760" y="2755440"/>
                            <a:ext cx="321480" cy="255960"/>
                          </a:xfrm>
                          <a:custGeom>
                            <a:avLst/>
                            <a:gdLst/>
                            <a:ahLst/>
                            <a:cxnLst/>
                            <a:rect l="l" t="t" r="r" b="b"/>
                            <a:pathLst>
                              <a:path w="381000" h="252730">
                                <a:moveTo>
                                  <a:pt x="190500" y="252730"/>
                                </a:moveTo>
                                <a:lnTo>
                                  <a:pt x="0" y="252730"/>
                                </a:lnTo>
                                <a:lnTo>
                                  <a:pt x="0" y="0"/>
                                </a:lnTo>
                                <a:lnTo>
                                  <a:pt x="381000" y="0"/>
                                </a:lnTo>
                                <a:lnTo>
                                  <a:pt x="381000" y="252730"/>
                                </a:lnTo>
                                <a:lnTo>
                                  <a:pt x="190500" y="252730"/>
                                </a:lnTo>
                                <a:close/>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79" name="Forme libre 76"/>
                        <wps:cNvSpPr/>
                        <wps:spPr>
                          <a:xfrm>
                            <a:off x="0" y="1390680"/>
                            <a:ext cx="1727280" cy="257760"/>
                          </a:xfrm>
                          <a:custGeom>
                            <a:avLst/>
                            <a:gdLst/>
                            <a:ahLst/>
                            <a:cxnLst/>
                            <a:rect l="l" t="t" r="r" b="b"/>
                            <a:pathLst>
                              <a:path w="2011680" h="251460">
                                <a:moveTo>
                                  <a:pt x="1005840" y="0"/>
                                </a:moveTo>
                                <a:cubicBezTo>
                                  <a:pt x="1576070" y="0"/>
                                  <a:pt x="2011680" y="54610"/>
                                  <a:pt x="2011680" y="125730"/>
                                </a:cubicBezTo>
                                <a:cubicBezTo>
                                  <a:pt x="2011680" y="196850"/>
                                  <a:pt x="1576070" y="251460"/>
                                  <a:pt x="1005840" y="251460"/>
                                </a:cubicBezTo>
                                <a:cubicBezTo>
                                  <a:pt x="435610" y="251460"/>
                                  <a:pt x="0" y="196850"/>
                                  <a:pt x="0" y="125730"/>
                                </a:cubicBezTo>
                                <a:cubicBezTo>
                                  <a:pt x="0" y="54610"/>
                                  <a:pt x="435610" y="0"/>
                                  <a:pt x="100584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80" name="Forme libre 77"/>
                        <wps:cNvSpPr/>
                        <wps:spPr>
                          <a:xfrm>
                            <a:off x="0" y="139068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81" name="Forme libre 78"/>
                        <wps:cNvSpPr/>
                        <wps:spPr>
                          <a:xfrm>
                            <a:off x="1733400" y="165420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82" name="Forme libre 79"/>
                        <wps:cNvSpPr/>
                        <wps:spPr>
                          <a:xfrm>
                            <a:off x="1625040" y="3517200"/>
                            <a:ext cx="595800" cy="1759680"/>
                          </a:xfrm>
                          <a:custGeom>
                            <a:avLst/>
                            <a:gdLst/>
                            <a:ahLst/>
                            <a:cxnLst/>
                            <a:rect l="l" t="t" r="r" b="b"/>
                            <a:pathLst>
                              <a:path w="697230" h="1708150">
                                <a:moveTo>
                                  <a:pt x="0" y="1708150"/>
                                </a:moveTo>
                                <a:lnTo>
                                  <a:pt x="697230" y="0"/>
                                </a:lnTo>
                              </a:path>
                            </a:pathLst>
                          </a:custGeom>
                          <a:noFill/>
                          <a:ln w="17640">
                            <a:solidFill>
                              <a:srgbClr val="FFFFFF"/>
                            </a:solidFill>
                            <a:round/>
                          </a:ln>
                        </wps:spPr>
                        <wps:style>
                          <a:lnRef idx="0">
                            <a:scrgbClr r="0" g="0" b="0"/>
                          </a:lnRef>
                          <a:fillRef idx="0">
                            <a:scrgbClr r="0" g="0" b="0"/>
                          </a:fillRef>
                          <a:effectRef idx="0">
                            <a:scrgbClr r="0" g="0" b="0"/>
                          </a:effectRef>
                          <a:fontRef idx="minor"/>
                        </wps:style>
                        <wps:bodyPr/>
                      </wps:wsp>
                      <wps:wsp>
                        <wps:cNvPr id="83" name="Forme libre 80"/>
                        <wps:cNvSpPr/>
                        <wps:spPr>
                          <a:xfrm>
                            <a:off x="2193120" y="3449160"/>
                            <a:ext cx="55080" cy="82080"/>
                          </a:xfrm>
                          <a:custGeom>
                            <a:avLst/>
                            <a:gdLst/>
                            <a:ahLst/>
                            <a:cxnLst/>
                            <a:rect l="l" t="t" r="r" b="b"/>
                            <a:pathLst>
                              <a:path w="71120" h="85090">
                                <a:moveTo>
                                  <a:pt x="64770" y="0"/>
                                </a:moveTo>
                                <a:lnTo>
                                  <a:pt x="71120" y="85090"/>
                                </a:lnTo>
                                <a:lnTo>
                                  <a:pt x="0" y="55880"/>
                                </a:lnTo>
                                <a:lnTo>
                                  <a:pt x="64770" y="0"/>
                                </a:lnTo>
                                <a:close/>
                              </a:path>
                            </a:pathLst>
                          </a:custGeom>
                          <a:solidFill>
                            <a:srgbClr val="FF3366"/>
                          </a:solidFill>
                          <a:ln>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0BC903F" id="Groupe 6" o:spid="_x0000_s1030" style="width:465.3pt;height:471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">
                <v:rect id="Rectangle 53" o:spid="_x0000_s1031" style="position:absolute;left:950760;width:35568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54" o:spid="_x0000_s1032" style="position:absolute;left:1320840;width:167580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Accepté par le comptable</w:t>
                        </w:r>
                      </w:p>
                    </w:txbxContent>
                  </v:textbox>
                </v:rect>
                <v:rect id="Rectangle 55" o:spid="_x0000_s1033" style="position:absolute;left:1223640;width:12312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2B23B0" w:rsidRDefault="002B23B0">
                        <w:pPr>
                          <w:overflowPunct w:val="0"/>
                          <w:spacing w:after="160" w:line="252" w:lineRule="auto"/>
                        </w:pPr>
                        <w:r>
                          <w:rPr>
                            <w:rFonts w:ascii="Calibri" w:hAnsi="Calibri"/>
                            <w:color w:val="000000"/>
                          </w:rPr>
                          <w:t>3-</w:t>
                        </w:r>
                      </w:p>
                    </w:txbxContent>
                  </v:textbox>
                </v:rect>
                <v:rect id="Rectangle 56" o:spid="_x0000_s1034" style="position:absolute;left:950760;top:150480;width:35568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57" o:spid="_x0000_s1035" style="position:absolute;left:1320840;top:150480;width:161172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2B23B0" w:rsidRDefault="002B23B0">
                        <w:pPr>
                          <w:overflowPunct w:val="0"/>
                          <w:spacing w:after="160" w:line="252" w:lineRule="auto"/>
                        </w:pPr>
                        <w:r>
                          <w:rPr>
                            <w:rFonts w:ascii="Calibri" w:hAnsi="Calibri"/>
                            <w:color w:val="000000"/>
                          </w:rPr>
                          <w:t xml:space="preserve"> Refusé par le comptable</w:t>
                        </w:r>
                      </w:p>
                    </w:txbxContent>
                  </v:textbox>
                </v:rect>
                <v:rect id="Rectangle 58" o:spid="_x0000_s1036" style="position:absolute;left:1223640;top:150480;width:12312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2B23B0" w:rsidRDefault="002B23B0">
                        <w:pPr>
                          <w:overflowPunct w:val="0"/>
                          <w:spacing w:after="160" w:line="252" w:lineRule="auto"/>
                        </w:pPr>
                        <w:r>
                          <w:rPr>
                            <w:rFonts w:ascii="Calibri" w:hAnsi="Calibri"/>
                            <w:color w:val="000000"/>
                          </w:rPr>
                          <w:t>4-</w:t>
                        </w:r>
                      </w:p>
                    </w:txbxContent>
                  </v:textbox>
                </v:rect>
                <v:shape id="Forme libre 59" o:spid="_x0000_s1037" style="position:absolute;left:2446200;top:1673280;width:329400;height:1267920;visibility:visible;mso-wrap-style:square;v-text-anchor:top" coordsize="389890,123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sXMMA&#10;AADbAAAADwAAAGRycy9kb3ducmV2LnhtbESPQWvCQBSE7wX/w/KE3upGQSnRVUoh4KFgTRVzfGRf&#10;k9Ds25C3jem/7wqCx2FmvmE2u9G1aqBeGs8G5rMEFHHpbcOVgdNX9vIKSgKyxdYzGfgjgd128rTB&#10;1PorH2nIQ6UihCVFA3UIXaq1lDU5lJnviKP37XuHIcq+0rbHa4S7Vi+SZKUdNhwXauzovabyJ/91&#10;Bg6SLekjv3SZDEWQ07nQn01hzPN0fFuDCjSGR/je3lsDqwXcvsQfo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ssXMMAAADbAAAADwAAAAAAAAAAAAAAAACYAgAAZHJzL2Rv&#10;d25yZXYueG1sUEsFBgAAAAAEAAQA9QAAAIgDAAAAAA==&#10;" path="m389890,l,1235710e" filled="f" strokecolor="white" strokeweight=".49mm">
                  <v:path arrowok="t"/>
                </v:shape>
                <v:shape id="Forme libre 60" o:spid="_x0000_s1038" style="position:absolute;left:2109600;top:2946240;width:329400;height:211320;visibility:visible;mso-wrap-style:square;v-text-anchor:top" coordsize="389890,20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0MQA&#10;AADbAAAADwAAAGRycy9kb3ducmV2LnhtbESPQWvCQBSE70L/w/IKvemmlgZJXSWNtBR6ShR6fWaf&#10;2WD2bchuNP333YLgcZiZb5j1drKduNDgW8cKnhcJCOLa6ZYbBYf9x3wFwgdkjZ1jUvBLHrabh9ka&#10;M+2uXNKlCo2IEPYZKjAh9JmUvjZk0S9cTxy9kxsshiiHRuoBrxFuO7lMklRabDkuGOypMFSfq9Eq&#10;KPOfcfcdjp/vlWv88VAVhXltlXp6nPI3EIGmcA/f2l9aQfoC/1/i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4v9DEAAAA2wAAAA8AAAAAAAAAAAAAAAAAmAIAAGRycy9k&#10;b3ducmV2LnhtbFBLBQYAAAAABAAEAPUAAACJAwAAAAA=&#10;" path="m195580,209550l,209550,,,389890,r,209550l195580,209550xe" filled="f" strokecolor="white" strokeweight=".49mm">
                  <v:path arrowok="t"/>
                </v:shape>
                <v:shape id="Forme libre 61" o:spid="_x0000_s1039" style="position:absolute;left:163800;top:5280840;width:5188680;height:699840;visibility:visible;mso-wrap-style:square;v-text-anchor:top" coordsize="614680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qIsMA&#10;AADbAAAADwAAAGRycy9kb3ducmV2LnhtbESP0WoCMRRE3wv+Q7hC32rWIktZjSKCVVYoVP2Ay+a6&#10;Wd3crEnU7d+bQqGPw8ycYWaL3rbiTj40jhWMRxkI4srphmsFx8P67QNEiMgaW8ek4IcCLOaDlxkW&#10;2j34m+77WIsE4VCgAhNjV0gZKkMWw8h1xMk7OW8xJulrqT0+Ety28j3Lcmmx4bRgsKOVoeqyv1kF&#10;5Slz3tzKz1BO5O7r3OTyurkq9Trsl1MQkfr4H/5rb7WCfAK/X9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yqIsMAAADbAAAADwAAAAAAAAAAAAAAAACYAgAAZHJzL2Rv&#10;d25yZXYueG1sUEsFBgAAAAAEAAQA9QAAAIgDAAAAAA==&#10;" path="m,l6146800,r,684530l,684530,,e" fillcolor="#ffc" stroked="f">
                  <v:path arrowok="t"/>
                </v:shape>
                <v:rect id="Rectangle 62" o:spid="_x0000_s1040" style="position:absolute;left:190440;top:5315760;width:5197320;height:624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2B23B0" w:rsidRDefault="002B23B0">
                        <w:pPr>
                          <w:overflowPunct w:val="0"/>
                          <w:spacing w:after="160" w:line="252" w:lineRule="auto"/>
                          <w:jc w:val="both"/>
                        </w:pPr>
                        <w:r>
                          <w:rPr>
                            <w:rFonts w:ascii="Calibri" w:hAnsi="Calibri"/>
                            <w:color w:val="000000"/>
                            <w:sz w:val="18"/>
                            <w:szCs w:val="18"/>
                          </w:rPr>
                          <w:t xml:space="preserve">Remarque : Afin d'isoler uniquement les rétablissements de crédits relatifs aux dépenses de personnel [Titre 2], il est nécessaire de renseigner le critère « compte budgétaire RNF » à l’aide de la racine 48557*. Ainsi libellé, le critère permet de sélectionner tous les </w:t>
                        </w:r>
                        <w:proofErr w:type="spellStart"/>
                        <w:r>
                          <w:rPr>
                            <w:rFonts w:ascii="Calibri" w:hAnsi="Calibri"/>
                            <w:color w:val="000000"/>
                            <w:sz w:val="18"/>
                            <w:szCs w:val="18"/>
                          </w:rPr>
                          <w:t>rétablissements</w:t>
                        </w:r>
                        <w:proofErr w:type="spellEnd"/>
                        <w:r>
                          <w:rPr>
                            <w:rFonts w:ascii="Calibri" w:hAnsi="Calibri"/>
                            <w:color w:val="000000"/>
                            <w:sz w:val="18"/>
                            <w:szCs w:val="18"/>
                          </w:rPr>
                          <w:t xml:space="preserve"> de crédits en attente sur les comptes 485571, 485572, 485573, 485574 et 485575, imputations propres aux dépenses de personnel.</w:t>
                        </w:r>
                      </w:p>
                      <w:p w:rsidR="002B23B0" w:rsidRDefault="002B23B0">
                        <w:pPr>
                          <w:overflowPunct w:val="0"/>
                          <w:spacing w:after="160" w:line="252" w:lineRule="auto"/>
                        </w:pPr>
                      </w:p>
                    </w:txbxContent>
                  </v:textbox>
                </v:rect>
                <v:rect id="Rectangle 63" o:spid="_x0000_s1041" style="position:absolute;left:189720;top:5316840;width:34920;height:18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shape id="Forme libre 64" o:spid="_x0000_s1042" style="position:absolute;left:163800;top:5280840;width:5760;height:699840;visibility:visible;mso-wrap-style:square;v-text-anchor:top" coordsize="1270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ddcQA&#10;AADbAAAADwAAAGRycy9kb3ducmV2LnhtbESPQWvCQBSE7wX/w/IEb2ZjD8bGrFILirkUq6XnR/aZ&#10;hGbfprtbk/77bkHocZiZb5hiO5pO3Mj51rKCRZKCIK6sbrlW8H7Zz1cgfEDW2FkmBT/kYbuZPBSY&#10;azvwG93OoRYRwj5HBU0IfS6lrxoy6BPbE0fvap3BEKWrpXY4RLjp5GOaLqXBluNCgz29NFR9nr+N&#10;ggEvT6fX7qs8HVe7vWPzUWb6oNRsOj6vQQQaw3/43j5qBcsM/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4HXXEAAAA2wAAAA8AAAAAAAAAAAAAAAAAmAIAAGRycy9k&#10;b3ducmV2LnhtbFBLBQYAAAAABAAEAPUAAACJAwAAAAA=&#10;" path="m,l6350,6350r6350,6350l12700,671830r-6350,6350l,684530,,xe" fillcolor="#f36" stroked="f">
                  <v:path arrowok="t"/>
                </v:shape>
                <v:shape id="Forme libre 65" o:spid="_x0000_s1043" style="position:absolute;left:5454720;top:5280840;width:47520;height:699840;flip:x;visibility:visible;mso-wrap-style:square;v-text-anchor:top" coordsize="1270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xtbwA&#10;AADbAAAADwAAAGRycy9kb3ducmV2LnhtbERPSwrCMBDdC94hjOBOUwV/1SgqCG5ErB5gaMa22ExK&#10;E7X19GYhuHy8/2rTmFK8qHaFZQWjYQSCOLW64EzB7XoYzEE4j6yxtEwKWnKwWXc7K4y1ffOFXonP&#10;RAhhF6OC3PsqltKlORl0Q1sRB+5ua4M+wDqTusZ3CDelHEfRVBosODTkWNE+p/SRPI2C7axq2sls&#10;/8HraX5uZXHxbrFTqt9rtksQnhr/F//cR61gGsaGL+EHyP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Gd3G1vAAAANsAAAAPAAAAAAAAAAAAAAAAAJgCAABkcnMvZG93bnJldi54&#10;bWxQSwUGAAAAAAQABAD1AAAAgQMAAAAA&#10;" path="m12700,r,684530l6350,678180,,671830,,12700,6350,6350,12700,xe" fillcolor="#f36" stroked="f">
                  <v:path arrowok="t"/>
                </v:shape>
                <v:shape id="Forme libre 66" o:spid="_x0000_s1044" style="position:absolute;left:163800;top:5280840;width:5290200;height:7560;visibility:visible;mso-wrap-style:square;v-text-anchor:top" coordsize="614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LW8AA&#10;AADbAAAADwAAAGRycy9kb3ducmV2LnhtbESPQWvCQBSE70L/w/KE3nRjD1Kjq4RioB6N/oDH7msS&#10;zL4N2VeT9te7BaHHYWa+YXaHyXfqTkNsAxtYLTNQxDa4lmsD10u5eAcVBdlhF5gM/FCEw/5ltsPc&#10;hZHPdK+kVgnCMUcDjUifax1tQx7jMvTEyfsKg0dJcqi1G3BMcN/ptyxba48tp4UGe/poyN6qb29A&#10;xvL4W96ySvrCoj0WmygnMeZ1PhVbUEKT/Ief7U9nYL2Bvy/pB+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LW8AAAADbAAAADwAAAAAAAAAAAAAAAACYAgAAZHJzL2Rvd25y&#10;ZXYueG1sUEsFBgAAAAAEAAQA9QAAAIUDAAAAAA==&#10;" path="m,l6146800,r-6350,6350l6134100,12700r-6121400,l6350,6350,,xe" fillcolor="#f36" stroked="f">
                  <v:path arrowok="t"/>
                </v:shape>
                <v:shape id="Forme libre 67" o:spid="_x0000_s1045" style="position:absolute;left:163800;top:5973480;width:5290200;height:7560;visibility:visible;mso-wrap-style:square;v-text-anchor:top" coordsize="614680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0G74A&#10;AADbAAAADwAAAGRycy9kb3ducmV2LnhtbERPzUrDQBC+F3yHZQRvdqMHa2M3JZQG9NjYBxh2p0lI&#10;djZkp0306d2D0OPH97/bL35QN5piF9jAyzoDRWyD67gxcP6unt9BRUF2OAQmAz8UYV88rHaYuzDz&#10;iW61NCqFcMzRQCsy5lpH25LHuA4jceIuYfIoCU6NdhPOKdwP+jXL3rTHjlNDiyMdWrJ9ffUGZK6O&#10;v1Wf1TKWFu2x3Eb5EmOeHpfyA5TQInfxv/vTGdik9elL+gG6+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WNBu+AAAA2wAAAA8AAAAAAAAAAAAAAAAAmAIAAGRycy9kb3ducmV2&#10;LnhtbFBLBQYAAAAABAAEAPUAAACDAwAAAAA=&#10;" path="m12700,l6134100,r6350,6350l6146800,12700,,12700,6350,6350,12700,xe" fillcolor="#f36"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1" o:spid="_x0000_s1046" type="#_x0000_t75" style="position:absolute;left:214560;top:420840;width:5193720;height:4704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WnL7FAAAA2wAAAA8AAABkcnMvZG93bnJldi54bWxEj09rAjEUxO+FfofwCr1popRWtkYpSqEe&#10;evBfobfH5nWzdPOyJlld/fSmIPQ4zMxvmOm8d404Uoi1Zw2joQJBXHpTc6Vht30fTEDEhGyw8Uwa&#10;zhRhPru/m2Jh/InXdNykSmQIxwI12JTaQspYWnIYh74lzt6PDw5TlqGSJuApw10jx0o9S4c15wWL&#10;LS0slb+bzmmIqy+7T8vLUzioz/Lyrbq6mXRaPz70b68gEvXpP3xrfxgNLyP4+5J/gJ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Fpy+xQAAANsAAAAPAAAAAAAAAAAAAAAA&#10;AJ8CAABkcnMvZG93bnJldi54bWxQSwUGAAAAAAQABAD3AAAAkQMAAAAA&#10;">
                  <v:imagedata r:id="rId41" o:title=""/>
                </v:shape>
                <v:shape id="Forme libre 69" o:spid="_x0000_s1047" style="position:absolute;left:2781360;top:1047600;width:2459880;height:627480;visibility:visible;mso-wrap-style:square;v-text-anchor:top" coordsize="2862580,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psMA&#10;AADbAAAADwAAAGRycy9kb3ducmV2LnhtbESPQWvCQBSE74L/YXmCN91UsJXoKqVFEKSQRsHrI/vM&#10;Jmbfhuyq8d93C4LHYWa+YVab3jbiRp2vHCt4myYgiAunKy4VHA/byQKED8gaG8ek4EEeNuvhYIWp&#10;dnf+pVseShEh7FNUYEJoUyl9Yciin7qWOHpn11kMUXal1B3eI9w2cpYk79JixXHBYEtfhopLfrUK&#10;2vpanPbmJ6sf23n9ne3zzO9ypcaj/nMJIlAfXuFne6cVfMzg/0v8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xpsMAAADbAAAADwAAAAAAAAAAAAAAAACYAgAAZHJzL2Rv&#10;d25yZXYueG1sUEsFBgAAAAAEAAQA9QAAAIgDAAAAAA==&#10;" path="m1431290,609600l,609600,,,2862580,r,609600l1431290,609600xe" filled="f" strokecolor="white" strokeweight=".49mm">
                  <v:path arrowok="t"/>
                </v:shape>
                <v:rect id="Rectangle 70" o:spid="_x0000_s1048" style="position:absolute;left:2788200;top:1062360;width:2587680;height:187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A titre d'exemple, l'exercice 2015 a été saisi.</w:t>
                        </w:r>
                      </w:p>
                    </w:txbxContent>
                  </v:textbox>
                </v:rect>
                <v:rect id="Rectangle 71" o:spid="_x0000_s1049" style="position:absolute;left:2788200;top:1212840;width:2629080;height:187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b/>
                            <w:bCs/>
                            <w:color w:val="000000"/>
                          </w:rPr>
                          <w:t>Ce champ n'a aucun caractère obligatoire.</w:t>
                        </w:r>
                      </w:p>
                    </w:txbxContent>
                  </v:textbox>
                </v:rect>
                <v:rect id="Rectangle 72" o:spid="_x0000_s1050" style="position:absolute;left:2788200;top:1363320;width:2789640;height:191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Le laisser </w:t>
                        </w:r>
                        <w:proofErr w:type="spellStart"/>
                        <w:r>
                          <w:rPr>
                            <w:rFonts w:ascii="Calibri" w:hAnsi="Calibri"/>
                            <w:color w:val="000000"/>
                          </w:rPr>
                          <w:t>vide</w:t>
                        </w:r>
                        <w:proofErr w:type="spellEnd"/>
                        <w:r>
                          <w:rPr>
                            <w:rFonts w:ascii="Calibri" w:hAnsi="Calibri"/>
                            <w:color w:val="000000"/>
                          </w:rPr>
                          <w:t xml:space="preserve"> permet d'afficher l'ensemble des </w:t>
                        </w:r>
                      </w:p>
                    </w:txbxContent>
                  </v:textbox>
                </v:rect>
                <v:rect id="Rectangle 73" o:spid="_x0000_s1051" style="position:absolute;left:2788200;top:1518120;width:3120480;height:187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2B23B0" w:rsidRDefault="002B23B0">
                        <w:pPr>
                          <w:overflowPunct w:val="0"/>
                          <w:spacing w:after="160" w:line="252" w:lineRule="auto"/>
                        </w:pPr>
                        <w:proofErr w:type="gramStart"/>
                        <w:r>
                          <w:rPr>
                            <w:rFonts w:ascii="Calibri" w:hAnsi="Calibri"/>
                            <w:color w:val="000000"/>
                          </w:rPr>
                          <w:t>rétablissements</w:t>
                        </w:r>
                        <w:proofErr w:type="gramEnd"/>
                        <w:r>
                          <w:rPr>
                            <w:rFonts w:ascii="Calibri" w:hAnsi="Calibri"/>
                            <w:color w:val="000000"/>
                          </w:rPr>
                          <w:t xml:space="preserve"> en souffrance tout exercice confondu.</w:t>
                        </w:r>
                      </w:p>
                    </w:txbxContent>
                  </v:textbox>
                </v:rect>
                <v:shape id="Forme libre 74" o:spid="_x0000_s1052" style="position:absolute;left:2510640;top:1680840;width:264240;height:1070640;visibility:visible;mso-wrap-style:square;v-text-anchor:top" coordsize="313690,1043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nsUA&#10;AADbAAAADwAAAGRycy9kb3ducmV2LnhtbESP3WrCQBSE7wt9h+UUvKubKkSJriKFgmCh/rTg5TF7&#10;zMZmz4bsGqNP3xWEXg4z8w0znXe2Ei01vnSs4K2fgCDOnS65UPC9+3gdg/ABWWPlmBRcycN89vw0&#10;xUy7C2+o3YZCRAj7DBWYEOpMSp8bsuj7riaO3tE1FkOUTSF1g5cIt5UcJEkqLZYcFwzW9G4o/92e&#10;rQLdcnv63FfpcHU7pLRefJnNz1Gp3ku3mIAI1IX/8KO91ApGI7h/i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AaexQAAANsAAAAPAAAAAAAAAAAAAAAAAJgCAABkcnMv&#10;ZG93bnJldi54bWxQSwUGAAAAAAQABAD1AAAAigMAAAAA&#10;" path="m313690,l,1043940e" filled="f" strokecolor="white" strokeweight=".49mm">
                  <v:path arrowok="t"/>
                </v:shape>
                <v:shape id="Forme libre 75" o:spid="_x0000_s1053" style="position:absolute;left:2183760;top:2755440;width:321480;height:255960;visibility:visible;mso-wrap-style:square;v-text-anchor:top" coordsize="381000,25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8IA&#10;AADbAAAADwAAAGRycy9kb3ducmV2LnhtbERPz2vCMBS+D/Y/hDfYZWg6Kc51pkUGgx6dlYm3R/Ns&#10;i81LTbLa/ffmMPD48f1eF5PpxUjOd5YVvM4TEMS11R03CvbV12wFwgdkjb1lUvBHHor88WGNmbZX&#10;/qZxFxoRQ9hnqKANYcik9HVLBv3cDsSRO1lnMEToGqkdXmO46eUiSZbSYMexocWBPluqz7tfo+By&#10;2Nr0vHhJy5M8jtXo6unn3Sv1/DRtPkAEmsJd/O8utYK3ODZ+iT9A5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P+APwgAAANsAAAAPAAAAAAAAAAAAAAAAAJgCAABkcnMvZG93&#10;bnJldi54bWxQSwUGAAAAAAQABAD1AAAAhwMAAAAA&#10;" path="m190500,252730l,252730,,,381000,r,252730l190500,252730xe" filled="f" strokecolor="white" strokeweight=".49mm">
                  <v:path arrowok="t"/>
                </v:shape>
                <v:shape id="Forme libre 76" o:spid="_x0000_s1054" style="position:absolute;top:1390680;width:1727280;height:257760;visibility:visible;mso-wrap-style:square;v-text-anchor:top" coordsize="2011680,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yGMMA&#10;AADbAAAADwAAAGRycy9kb3ducmV2LnhtbESPT2sCMRTE70K/Q3iCN83aQ61bo4hg6dU/re3tsXnd&#10;Xd28hCR1Vz+9KQgeh5n5DTNbdKYRZ/KhtqxgPMpAEBdW11wq2O/Ww1cQISJrbCyTggsFWMyfejPM&#10;tW15Q+dtLEWCcMhRQRWjy6UMRUUGw8g64uT9Wm8wJulLqT22CW4a+ZxlL9JgzWmhQkeriorT9s8k&#10;yuEr7L/bNRZu5Y6f159r69+PSg363fINRKQuPsL39odWMJnC/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iyGMMAAADbAAAADwAAAAAAAAAAAAAAAACYAgAAZHJzL2Rv&#10;d25yZXYueG1sUEsFBgAAAAAEAAQA9QAAAIgDAAAAAA==&#10;" path="m1005840,v570230,,1005840,54610,1005840,125730c2011680,196850,1576070,251460,1005840,251460,435610,251460,,196850,,125730,,54610,435610,,1005840,xe" filled="f" strokecolor="white" strokeweight=".71mm">
                  <v:stroke joinstyle="miter"/>
                  <v:path arrowok="t"/>
                </v:shape>
                <v:shape id="Forme libre 77" o:spid="_x0000_s1055" style="position:absolute;top:139068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gCLwA&#10;AADbAAAADwAAAGRycy9kb3ducmV2LnhtbERPSwrCMBDdC94hjOBOUyuIVKOIIrhS/HU9NGNbbCal&#10;iVo9vVkILh/vP1+2phJPalxpWcFoGIEgzqwuOVdwOW8HUxDOI2usLJOCNzlYLrqdOSbavvhIz5PP&#10;RQhhl6CCwvs6kdJlBRl0Q1sTB+5mG4M+wCaXusFXCDeVjKNoIg2WHBoKrGldUHY/PYyCtN1fDdWH&#10;T3Uep6tN7OORy2Ol+r12NQPhqfV/8c+90wqmYX34En6AX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cYqAIvAAAANsAAAAPAAAAAAAAAAAAAAAAAJgCAABkcnMvZG93bnJldi54&#10;bWxQSwUGAAAAAAQABAD1AAAAgQMAAAAA&#10;" path="m,l,xe" filled="f" strokecolor="white" strokeweight=".71mm">
                  <v:stroke joinstyle="miter"/>
                  <v:path arrowok="t"/>
                </v:shape>
                <v:shape id="Forme libre 78" o:spid="_x0000_s1056" style="position:absolute;left:1733400;top:165420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4Fk8MA&#10;AADbAAAADwAAAGRycy9kb3ducmV2LnhtbESPQWvCQBSE74L/YXmCN90kQpHUVUJF6MnSqDk/sq9J&#10;aPZtyG6T2F/fLQgeh5n5htkdJtOKgXrXWFYQryMQxKXVDVcKrpfTagvCeWSNrWVScCcHh/18tsNU&#10;25E/ach9JQKEXYoKau+7VEpX1mTQrW1HHLwv2xv0QfaV1D2OAW5amUTRizTYcFiosaO3msrv/Mco&#10;KKbzzVD38dteNkV2THwSuypRarmYslcQnib/DD/a71rBNob/L+EHy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4Fk8MAAADbAAAADwAAAAAAAAAAAAAAAACYAgAAZHJzL2Rv&#10;d25yZXYueG1sUEsFBgAAAAAEAAQA9QAAAIgDAAAAAA==&#10;" path="m,l,xe" filled="f" strokecolor="white" strokeweight=".71mm">
                  <v:stroke joinstyle="miter"/>
                  <v:path arrowok="t"/>
                </v:shape>
                <v:shape id="Forme libre 79" o:spid="_x0000_s1057" style="position:absolute;left:1625040;top:3517200;width:595800;height:1759680;visibility:visible;mso-wrap-style:square;v-text-anchor:top" coordsize="697230,170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FKW8MA&#10;AADbAAAADwAAAGRycy9kb3ducmV2LnhtbESPQWsCMRSE7wX/Q3hCL0WzahHZGsUVSj0JXfXQ2yN5&#10;3SzdvCybqNt/bwTB4zAz3zDLde8acaEu1J4VTMYZCGLtTc2VguPhc7QAESKywcYzKfinAOvV4GWJ&#10;ufFX/qZLGSuRIBxyVGBjbHMpg7bkMIx9S5y8X985jEl2lTQdXhPcNXKaZXPpsOa0YLGlrSX9V56d&#10;gr3Xky8u9m3xftq8zbQpqPixSr0O+80HiEh9fIYf7Z1RsJjC/Uv6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FKW8MAAADbAAAADwAAAAAAAAAAAAAAAACYAgAAZHJzL2Rv&#10;d25yZXYueG1sUEsFBgAAAAAEAAQA9QAAAIgDAAAAAA==&#10;" path="m,1708150l697230,e" filled="f" strokecolor="white" strokeweight=".49mm">
                  <v:path arrowok="t"/>
                </v:shape>
                <v:shape id="Forme libre 80" o:spid="_x0000_s1058" style="position:absolute;left:2193120;top:3449160;width:55080;height:82080;visibility:visible;mso-wrap-style:square;v-text-anchor:top" coordsize="71120,8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NLMMA&#10;AADbAAAADwAAAGRycy9kb3ducmV2LnhtbESPQWsCMRSE74X+h/AKvRRNrFh0NYpsET0VtF68PTbP&#10;zbKbl2UTdfvvjSD0OMzMN8xi1btGXKkLlWcNo6ECQVx4U3Gp4fi7GUxBhIhssPFMGv4owGr5+rLA&#10;zPgb7+l6iKVIEA4ZarAxtpmUobDkMAx9S5y8s+8cxiS7UpoObwnuGvmp1Jd0WHFasNhSbqmoDxen&#10;YeJVfsp/tpXdTL4v6iPUdZgprd/f+vUcRKQ+/oef7Z3RMB3D40v6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tNLMMAAADbAAAADwAAAAAAAAAAAAAAAACYAgAAZHJzL2Rv&#10;d25yZXYueG1sUEsFBgAAAAAEAAQA9QAAAIgDAAAAAA==&#10;" path="m64770,r6350,85090l,55880,64770,xe" fillcolor="#f36" stroked="f">
                  <v:path arrowok="t"/>
                </v:shape>
                <w10:anchorlock/>
              </v:group>
            </w:pict>
          </mc:Fallback>
        </mc:AlternateContent>
      </w:r>
    </w:p>
    <w:p>
      <w:pPr>
        <w:spacing w:line="259" w:lineRule="auto"/>
        <w:ind w:left="-2"/>
      </w:pPr>
      <w:r>
        <w:rPr>
          <w:noProof/>
        </w:rPr>
        <w:lastRenderedPageBreak/>
        <mc:AlternateContent>
          <mc:Choice Requires="wpg">
            <w:drawing>
              <wp:inline distT="0" distB="0" distL="0" distR="0">
                <wp:extent cx="5677535" cy="7802880"/>
                <wp:effectExtent l="0" t="0" r="0" b="0"/>
                <wp:docPr id="8" name="Groupe 8"/>
                <wp:cNvGraphicFramePr/>
                <a:graphic xmlns:a="http://schemas.openxmlformats.org/drawingml/2006/main">
                  <a:graphicData uri="http://schemas.microsoft.com/office/word/2010/wordprocessingGroup">
                    <wpg:wgp>
                      <wpg:cNvGrpSpPr/>
                      <wpg:grpSpPr>
                        <a:xfrm>
                          <a:off x="0" y="0"/>
                          <a:ext cx="5676840" cy="7802280"/>
                          <a:chOff x="0" y="0"/>
                          <a:chExt cx="0" cy="0"/>
                        </a:xfrm>
                      </wpg:grpSpPr>
                      <wps:wsp>
                        <wps:cNvPr id="85" name="Rectangle 82"/>
                        <wps:cNvSpPr/>
                        <wps:spPr>
                          <a:xfrm>
                            <a:off x="1440" y="0"/>
                            <a:ext cx="923400" cy="182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Le résultat «</w:t>
                              </w:r>
                            </w:p>
                          </w:txbxContent>
                        </wps:txbx>
                        <wps:bodyPr lIns="0" tIns="0" rIns="0" bIns="0">
                          <a:noAutofit/>
                        </wps:bodyPr>
                      </wps:wsp>
                      <wps:wsp>
                        <wps:cNvPr id="86" name="Rectangle 83"/>
                        <wps:cNvSpPr/>
                        <wps:spPr>
                          <a:xfrm>
                            <a:off x="699840" y="0"/>
                            <a:ext cx="41400" cy="182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87" name="Rectangle 84"/>
                        <wps:cNvSpPr/>
                        <wps:spPr>
                          <a:xfrm>
                            <a:off x="735480" y="0"/>
                            <a:ext cx="650160" cy="182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standard</w:t>
                              </w:r>
                            </w:p>
                          </w:txbxContent>
                        </wps:txbx>
                        <wps:bodyPr lIns="0" tIns="0" rIns="0" bIns="0">
                          <a:noAutofit/>
                        </wps:bodyPr>
                      </wps:wsp>
                      <wps:wsp>
                        <wps:cNvPr id="88" name="Rectangle 85"/>
                        <wps:cNvSpPr/>
                        <wps:spPr>
                          <a:xfrm>
                            <a:off x="1229400" y="0"/>
                            <a:ext cx="41400" cy="182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89" name="Rectangle 86"/>
                        <wps:cNvSpPr/>
                        <wps:spPr>
                          <a:xfrm>
                            <a:off x="1265040" y="0"/>
                            <a:ext cx="1218600" cy="182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s’affiche alors.</w:t>
                              </w:r>
                            </w:p>
                          </w:txbxContent>
                        </wps:txbx>
                        <wps:bodyPr lIns="0" tIns="0" rIns="0" bIns="0">
                          <a:noAutofit/>
                        </wps:bodyPr>
                      </wps:wsp>
                      <wps:wsp>
                        <wps:cNvPr id="90" name="Rectangle 87"/>
                        <wps:cNvSpPr/>
                        <wps:spPr>
                          <a:xfrm>
                            <a:off x="14040" y="4053240"/>
                            <a:ext cx="3869640" cy="2584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pPr>
                              <w:r>
                                <w:rPr>
                                  <w:rFonts w:ascii="Calibri Light" w:hAnsi="Calibri Light"/>
                                  <w:color w:val="2E74B5"/>
                                  <w:sz w:val="26"/>
                                  <w:szCs w:val="26"/>
                                </w:rPr>
                                <w:t>1-2 Modification de la mise en forme</w:t>
                              </w:r>
                            </w:p>
                          </w:txbxContent>
                        </wps:txbx>
                        <wps:bodyPr lIns="0" tIns="0" rIns="0" bIns="0">
                          <a:noAutofit/>
                        </wps:bodyPr>
                      </wps:wsp>
                      <pic:pic xmlns:pic="http://schemas.openxmlformats.org/drawingml/2006/picture">
                        <pic:nvPicPr>
                          <pic:cNvPr id="91" name="Picture 170"/>
                          <pic:cNvPicPr/>
                        </pic:nvPicPr>
                        <pic:blipFill>
                          <a:blip r:embed="rId42"/>
                          <a:stretch/>
                        </pic:blipFill>
                        <pic:spPr>
                          <a:xfrm>
                            <a:off x="14040" y="4546440"/>
                            <a:ext cx="5519520" cy="3255480"/>
                          </a:xfrm>
                          <a:prstGeom prst="rect">
                            <a:avLst/>
                          </a:prstGeom>
                          <a:ln>
                            <a:noFill/>
                          </a:ln>
                        </pic:spPr>
                      </pic:pic>
                      <wps:wsp>
                        <wps:cNvPr id="92" name="Forme libre 89"/>
                        <wps:cNvSpPr/>
                        <wps:spPr>
                          <a:xfrm>
                            <a:off x="3403080" y="4639320"/>
                            <a:ext cx="360000" cy="542880"/>
                          </a:xfrm>
                          <a:custGeom>
                            <a:avLst/>
                            <a:gdLst/>
                            <a:ahLst/>
                            <a:cxnLst/>
                            <a:rect l="l" t="t" r="r" b="b"/>
                            <a:pathLst>
                              <a:path w="365760" h="548640">
                                <a:moveTo>
                                  <a:pt x="182880" y="0"/>
                                </a:moveTo>
                                <a:cubicBezTo>
                                  <a:pt x="287020" y="0"/>
                                  <a:pt x="365760" y="119380"/>
                                  <a:pt x="365760" y="274320"/>
                                </a:cubicBezTo>
                                <a:cubicBezTo>
                                  <a:pt x="365760" y="430530"/>
                                  <a:pt x="287020" y="548640"/>
                                  <a:pt x="182880" y="548640"/>
                                </a:cubicBezTo>
                                <a:cubicBezTo>
                                  <a:pt x="80010" y="548640"/>
                                  <a:pt x="0" y="430530"/>
                                  <a:pt x="0" y="274320"/>
                                </a:cubicBezTo>
                                <a:cubicBezTo>
                                  <a:pt x="0" y="119380"/>
                                  <a:pt x="80010" y="0"/>
                                  <a:pt x="18288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93" name="Forme libre 90"/>
                        <wps:cNvSpPr/>
                        <wps:spPr>
                          <a:xfrm>
                            <a:off x="3403080" y="463932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94" name="Forme libre 91"/>
                        <wps:cNvSpPr/>
                        <wps:spPr>
                          <a:xfrm>
                            <a:off x="3769920" y="518940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95" name="Rectangle 92"/>
                        <wps:cNvSpPr/>
                        <wps:spPr>
                          <a:xfrm>
                            <a:off x="4780800" y="3899520"/>
                            <a:ext cx="566280" cy="1821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Clic sur </w:t>
                              </w:r>
                            </w:p>
                          </w:txbxContent>
                        </wps:txbx>
                        <wps:bodyPr lIns="0" tIns="0" rIns="0" bIns="0">
                          <a:noAutofit/>
                        </wps:bodyPr>
                      </wps:wsp>
                      <wps:wsp>
                        <wps:cNvPr id="96" name="Rectangle 93"/>
                        <wps:cNvSpPr/>
                        <wps:spPr>
                          <a:xfrm>
                            <a:off x="4780800" y="4046400"/>
                            <a:ext cx="7884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w:t>
                              </w:r>
                            </w:p>
                          </w:txbxContent>
                        </wps:txbx>
                        <wps:bodyPr lIns="0" tIns="0" rIns="0" bIns="0">
                          <a:noAutofit/>
                        </wps:bodyPr>
                      </wps:wsp>
                      <wps:wsp>
                        <wps:cNvPr id="97" name="Rectangle 94"/>
                        <wps:cNvSpPr/>
                        <wps:spPr>
                          <a:xfrm>
                            <a:off x="4844520" y="4046400"/>
                            <a:ext cx="3672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98" name="Rectangle 95"/>
                        <wps:cNvSpPr/>
                        <wps:spPr>
                          <a:xfrm>
                            <a:off x="4876200" y="4046400"/>
                            <a:ext cx="80064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Modifier la </w:t>
                              </w:r>
                            </w:p>
                          </w:txbxContent>
                        </wps:txbx>
                        <wps:bodyPr lIns="0" tIns="0" rIns="0" bIns="0">
                          <a:noAutofit/>
                        </wps:bodyPr>
                      </wps:wsp>
                      <wps:wsp>
                        <wps:cNvPr id="99" name="Rectangle 96"/>
                        <wps:cNvSpPr/>
                        <wps:spPr>
                          <a:xfrm>
                            <a:off x="4780800" y="4193640"/>
                            <a:ext cx="55764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mise en </w:t>
                              </w:r>
                            </w:p>
                          </w:txbxContent>
                        </wps:txbx>
                        <wps:bodyPr lIns="0" tIns="0" rIns="0" bIns="0">
                          <a:noAutofit/>
                        </wps:bodyPr>
                      </wps:wsp>
                      <wps:wsp>
                        <wps:cNvPr id="100" name="Rectangle 97"/>
                        <wps:cNvSpPr/>
                        <wps:spPr>
                          <a:xfrm>
                            <a:off x="4780800" y="4339440"/>
                            <a:ext cx="39672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forme</w:t>
                              </w:r>
                            </w:p>
                          </w:txbxContent>
                        </wps:txbx>
                        <wps:bodyPr lIns="0" tIns="0" rIns="0" bIns="0">
                          <a:noAutofit/>
                        </wps:bodyPr>
                      </wps:wsp>
                      <wps:wsp>
                        <wps:cNvPr id="101" name="Rectangle 98"/>
                        <wps:cNvSpPr/>
                        <wps:spPr>
                          <a:xfrm>
                            <a:off x="5084280" y="4339440"/>
                            <a:ext cx="3672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102" name="Rectangle 99"/>
                        <wps:cNvSpPr/>
                        <wps:spPr>
                          <a:xfrm>
                            <a:off x="5116320" y="4339440"/>
                            <a:ext cx="78840" cy="181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w:t>
                              </w:r>
                            </w:p>
                          </w:txbxContent>
                        </wps:txbx>
                        <wps:bodyPr lIns="0" tIns="0" rIns="0" bIns="0">
                          <a:noAutofit/>
                        </wps:bodyPr>
                      </wps:wsp>
                      <wps:wsp>
                        <wps:cNvPr id="103" name="Forme libre 100"/>
                        <wps:cNvSpPr/>
                        <wps:spPr>
                          <a:xfrm>
                            <a:off x="4662720" y="3822120"/>
                            <a:ext cx="19800" cy="775800"/>
                          </a:xfrm>
                          <a:custGeom>
                            <a:avLst/>
                            <a:gdLst/>
                            <a:ahLst/>
                            <a:cxnLst/>
                            <a:rect l="l" t="t" r="r" b="b"/>
                            <a:pathLst>
                              <a:path w="25400" h="781050">
                                <a:moveTo>
                                  <a:pt x="0" y="0"/>
                                </a:moveTo>
                                <a:lnTo>
                                  <a:pt x="12700" y="12700"/>
                                </a:lnTo>
                                <a:lnTo>
                                  <a:pt x="25400" y="25400"/>
                                </a:lnTo>
                                <a:lnTo>
                                  <a:pt x="25400" y="755650"/>
                                </a:lnTo>
                                <a:lnTo>
                                  <a:pt x="12700" y="768350"/>
                                </a:lnTo>
                                <a:lnTo>
                                  <a:pt x="0" y="78105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04" name="Forme libre 101"/>
                        <wps:cNvSpPr/>
                        <wps:spPr>
                          <a:xfrm>
                            <a:off x="5601240" y="3822120"/>
                            <a:ext cx="19800" cy="775800"/>
                          </a:xfrm>
                          <a:custGeom>
                            <a:avLst/>
                            <a:gdLst/>
                            <a:ahLst/>
                            <a:cxnLst/>
                            <a:rect l="l" t="t" r="r" b="b"/>
                            <a:pathLst>
                              <a:path w="25400" h="781050">
                                <a:moveTo>
                                  <a:pt x="25400" y="0"/>
                                </a:moveTo>
                                <a:lnTo>
                                  <a:pt x="25400" y="781050"/>
                                </a:lnTo>
                                <a:lnTo>
                                  <a:pt x="12700" y="768350"/>
                                </a:lnTo>
                                <a:lnTo>
                                  <a:pt x="0" y="755650"/>
                                </a:lnTo>
                                <a:lnTo>
                                  <a:pt x="0" y="25400"/>
                                </a:lnTo>
                                <a:lnTo>
                                  <a:pt x="12700" y="12700"/>
                                </a:lnTo>
                                <a:lnTo>
                                  <a:pt x="254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05" name="Forme libre 102"/>
                        <wps:cNvSpPr/>
                        <wps:spPr>
                          <a:xfrm>
                            <a:off x="4662720" y="3822120"/>
                            <a:ext cx="958320" cy="19800"/>
                          </a:xfrm>
                          <a:custGeom>
                            <a:avLst/>
                            <a:gdLst/>
                            <a:ahLst/>
                            <a:cxnLst/>
                            <a:rect l="l" t="t" r="r" b="b"/>
                            <a:pathLst>
                              <a:path w="963930" h="25400">
                                <a:moveTo>
                                  <a:pt x="0" y="0"/>
                                </a:moveTo>
                                <a:lnTo>
                                  <a:pt x="963930" y="0"/>
                                </a:lnTo>
                                <a:lnTo>
                                  <a:pt x="951230" y="12700"/>
                                </a:lnTo>
                                <a:lnTo>
                                  <a:pt x="938530" y="25400"/>
                                </a:lnTo>
                                <a:lnTo>
                                  <a:pt x="25400" y="25400"/>
                                </a:lnTo>
                                <a:lnTo>
                                  <a:pt x="12700" y="1270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06" name="Forme libre 103"/>
                        <wps:cNvSpPr/>
                        <wps:spPr>
                          <a:xfrm>
                            <a:off x="4662720" y="4578480"/>
                            <a:ext cx="958320" cy="19800"/>
                          </a:xfrm>
                          <a:custGeom>
                            <a:avLst/>
                            <a:gdLst/>
                            <a:ahLst/>
                            <a:cxnLst/>
                            <a:rect l="l" t="t" r="r" b="b"/>
                            <a:pathLst>
                              <a:path w="963930" h="25400">
                                <a:moveTo>
                                  <a:pt x="25400" y="0"/>
                                </a:moveTo>
                                <a:lnTo>
                                  <a:pt x="938530" y="0"/>
                                </a:lnTo>
                                <a:lnTo>
                                  <a:pt x="951230" y="12700"/>
                                </a:lnTo>
                                <a:lnTo>
                                  <a:pt x="963930" y="25400"/>
                                </a:lnTo>
                                <a:lnTo>
                                  <a:pt x="0" y="25400"/>
                                </a:lnTo>
                                <a:lnTo>
                                  <a:pt x="12700" y="12700"/>
                                </a:lnTo>
                                <a:lnTo>
                                  <a:pt x="254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07" name="Forme libre 104"/>
                        <wps:cNvSpPr/>
                        <wps:spPr>
                          <a:xfrm>
                            <a:off x="3832200" y="4272120"/>
                            <a:ext cx="850320" cy="419760"/>
                          </a:xfrm>
                          <a:custGeom>
                            <a:avLst/>
                            <a:gdLst/>
                            <a:ahLst/>
                            <a:cxnLst/>
                            <a:rect l="l" t="t" r="r" b="b"/>
                            <a:pathLst>
                              <a:path w="850900" h="425450">
                                <a:moveTo>
                                  <a:pt x="850900" y="0"/>
                                </a:moveTo>
                                <a:lnTo>
                                  <a:pt x="0" y="425450"/>
                                </a:lnTo>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08" name="Forme libre 105"/>
                        <wps:cNvSpPr/>
                        <wps:spPr>
                          <a:xfrm>
                            <a:off x="3768840" y="4662000"/>
                            <a:ext cx="79200" cy="61560"/>
                          </a:xfrm>
                          <a:custGeom>
                            <a:avLst/>
                            <a:gdLst/>
                            <a:ahLst/>
                            <a:cxnLst/>
                            <a:rect l="l" t="t" r="r" b="b"/>
                            <a:pathLst>
                              <a:path w="85090" h="67310">
                                <a:moveTo>
                                  <a:pt x="50800" y="0"/>
                                </a:moveTo>
                                <a:lnTo>
                                  <a:pt x="85090" y="67310"/>
                                </a:lnTo>
                                <a:lnTo>
                                  <a:pt x="0" y="67310"/>
                                </a:lnTo>
                                <a:lnTo>
                                  <a:pt x="508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 name="Picture 190"/>
                          <pic:cNvPicPr/>
                        </pic:nvPicPr>
                        <pic:blipFill>
                          <a:blip r:embed="rId42"/>
                          <a:stretch/>
                        </pic:blipFill>
                        <pic:spPr>
                          <a:xfrm>
                            <a:off x="0" y="286560"/>
                            <a:ext cx="5519520" cy="3255480"/>
                          </a:xfrm>
                          <a:prstGeom prst="rect">
                            <a:avLst/>
                          </a:prstGeom>
                          <a:ln>
                            <a:noFill/>
                          </a:ln>
                        </pic:spPr>
                      </pic:pic>
                    </wpg:wgp>
                  </a:graphicData>
                </a:graphic>
              </wp:inline>
            </w:drawing>
          </mc:Choice>
          <mc:Fallback>
            <w:pict>
              <v:group w14:anchorId="29337EEB" id="Groupe 8" o:spid="_x0000_s1059" style="width:447.05pt;height:614.4pt;mso-position-horizontal-relative:char;mso-position-vertical-relative:lin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">
                <v:rect id="Rectangle 82" o:spid="_x0000_s1060" style="position:absolute;left:1440;width:923400;height:18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Le résultat «</w:t>
                        </w:r>
                      </w:p>
                    </w:txbxContent>
                  </v:textbox>
                </v:rect>
                <v:rect id="Rectangle 83" o:spid="_x0000_s1061" style="position:absolute;left:699840;width:41400;height:18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84" o:spid="_x0000_s1062" style="position:absolute;left:735480;width:650160;height:18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2B23B0" w:rsidRDefault="002B23B0">
                        <w:pPr>
                          <w:overflowPunct w:val="0"/>
                          <w:spacing w:after="160" w:line="252" w:lineRule="auto"/>
                        </w:pPr>
                        <w:proofErr w:type="gramStart"/>
                        <w:r>
                          <w:rPr>
                            <w:rFonts w:ascii="Calibri" w:hAnsi="Calibri"/>
                            <w:color w:val="000000"/>
                          </w:rPr>
                          <w:t>standard</w:t>
                        </w:r>
                        <w:proofErr w:type="gramEnd"/>
                      </w:p>
                    </w:txbxContent>
                  </v:textbox>
                </v:rect>
                <v:rect id="Rectangle 85" o:spid="_x0000_s1063" style="position:absolute;left:1229400;width:41400;height:18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86" o:spid="_x0000_s1064" style="position:absolute;left:1265040;width:1218600;height:18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w:t>
                        </w:r>
                        <w:proofErr w:type="gramStart"/>
                        <w:r>
                          <w:rPr>
                            <w:rFonts w:ascii="Calibri" w:hAnsi="Calibri"/>
                            <w:color w:val="000000"/>
                          </w:rPr>
                          <w:t>s’affiche</w:t>
                        </w:r>
                        <w:proofErr w:type="gramEnd"/>
                        <w:r>
                          <w:rPr>
                            <w:rFonts w:ascii="Calibri" w:hAnsi="Calibri"/>
                            <w:color w:val="000000"/>
                          </w:rPr>
                          <w:t xml:space="preserve"> alors.</w:t>
                        </w:r>
                      </w:p>
                    </w:txbxContent>
                  </v:textbox>
                </v:rect>
                <v:rect id="Rectangle 87" o:spid="_x0000_s1065" style="position:absolute;left:14040;top:4053240;width:3869640;height:25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rsidR="002B23B0" w:rsidRDefault="002B23B0">
                        <w:pPr>
                          <w:overflowPunct w:val="0"/>
                        </w:pPr>
                        <w:r>
                          <w:rPr>
                            <w:rFonts w:ascii="Calibri Light" w:hAnsi="Calibri Light"/>
                            <w:color w:val="2E74B5"/>
                            <w:sz w:val="26"/>
                            <w:szCs w:val="26"/>
                          </w:rPr>
                          <w:t>1-2 Modification de la mise en forme</w:t>
                        </w:r>
                      </w:p>
                    </w:txbxContent>
                  </v:textbox>
                </v:rect>
                <v:shape id="Picture 170" o:spid="_x0000_s1066" type="#_x0000_t75" style="position:absolute;left:14040;top:4546440;width:5519520;height:3255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KWrAAAAA2wAAAA8AAABkcnMvZG93bnJldi54bWxET89rwjAUvgv7H8IbeJE1nTJXOqMMobBr&#10;nbAdn81bU9a8lCRru//eHASPH9/v3WG2vRjJh86xgucsB0HcON1xq+D8WT0VIEJE1tg7JgX/FOCw&#10;f1jssNRu4prGU2xFCuFQogIT41BKGRpDFkPmBuLE/ThvMSboW6k9Tinc9nKd51tpsePUYHCgo6Hm&#10;9/RnFdS01vpSvdqv75d2szUr55uLU2r5OL+/gYg0x7v45v7QCoo0Nn1JP0Dur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GgpasAAAADbAAAADwAAAAAAAAAAAAAAAACfAgAA&#10;ZHJzL2Rvd25yZXYueG1sUEsFBgAAAAAEAAQA9wAAAIwDAAAAAA==&#10;">
                  <v:imagedata r:id="rId43" o:title=""/>
                </v:shape>
                <v:shape id="Forme libre 89" o:spid="_x0000_s1067" style="position:absolute;left:3403080;top:4639320;width:360000;height:542880;visibility:visible;mso-wrap-style:square;v-text-anchor:top" coordsize="365760,54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46cAA&#10;AADbAAAADwAAAGRycy9kb3ducmV2LnhtbESPT4vCMBTE74LfITxhb5ruilKrUWTBxaP/Lt4ezbMp&#10;27yUJGu7394IgsdhZn7DrDa9bcSdfKgdK/icZCCIS6drrhRczrtxDiJEZI2NY1LwTwE26+FghYV2&#10;HR/pfoqVSBAOBSowMbaFlKE0ZDFMXEucvJvzFmOSvpLaY5fgtpFfWTaXFmtOCwZb+jZU/p7+bKIk&#10;wM+0m219e427sjoYuZ8apT5G/XYJIlIf3+FXe68V5At4fkk/QK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946cAAAADbAAAADwAAAAAAAAAAAAAAAACYAgAAZHJzL2Rvd25y&#10;ZXYueG1sUEsFBgAAAAAEAAQA9QAAAIUDAAAAAA==&#10;" path="m182880,c287020,,365760,119380,365760,274320v,156210,-78740,274320,-182880,274320c80010,548640,,430530,,274320,,119380,80010,,182880,xe" filled="f" strokecolor="white" strokeweight=".71mm">
                  <v:stroke joinstyle="miter"/>
                  <v:path arrowok="t"/>
                </v:shape>
                <v:shape id="Forme libre 90" o:spid="_x0000_s1068" style="position:absolute;left:3403080;top:463932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21bwA&#10;AADbAAAADwAAAGRycy9kb3ducmV2LnhtbERPSwrCMBDdC94hjOBOUyuIVqOIIrhS/K6HZmyLzaQ0&#10;UaunNwvB5eP9Z4vGlOJJtSssKxj0IxDEqdUFZwrOp01vDMJ5ZI2lZVLwJgeLebs1w0TbFx/oefSZ&#10;CCHsElSQe18lUro0J4OubyviwN1sbdAHWGdS1/gK4aaUcRSNpMGCQ0OOFa1ySu/Hh1FwbXYXQ9X+&#10;U56G1+U69vHAZbFS3U6znILw1Pi/+OfeagWTsD58CT9Az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ZuzbVvAAAANsAAAAPAAAAAAAAAAAAAAAAAJgCAABkcnMvZG93bnJldi54&#10;bWxQSwUGAAAAAAQABAD1AAAAgQMAAAAA&#10;" path="m,l,xe" filled="f" strokecolor="white" strokeweight=".71mm">
                  <v:stroke joinstyle="miter"/>
                  <v:path arrowok="t"/>
                </v:shape>
                <v:shape id="Forme libre 91" o:spid="_x0000_s1069" style="position:absolute;left:3769920;top:518940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TTsIA&#10;AADbAAAADwAAAGRycy9kb3ducmV2LnhtbESPT4vCMBTE78J+h/AWvGnaCqJd0yK7CJ4U/6znR/O2&#10;Ldu8lCZq9dMbQfA4zMxvmEXem0ZcqHO1ZQXxOAJBXFhdc6ngeFiNZiCcR9bYWCYFN3KQZx+DBaba&#10;XnlHl70vRYCwS1FB5X2bSumKigy6sW2Jg/dnO4M+yK6UusNrgJtGJlE0lQZrDgsVtvRdUfG/PxsF&#10;p37za6jd3pvD5LT8SXwSuzJRavjZL79AeOr9O/xqr7WCeQz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95NOwgAAANsAAAAPAAAAAAAAAAAAAAAAAJgCAABkcnMvZG93&#10;bnJldi54bWxQSwUGAAAAAAQABAD1AAAAhwMAAAAA&#10;" path="m,l,xe" filled="f" strokecolor="white" strokeweight=".71mm">
                  <v:stroke joinstyle="miter"/>
                  <v:path arrowok="t"/>
                </v:shape>
                <v:rect id="Rectangle 92" o:spid="_x0000_s1070" style="position:absolute;left:4780800;top:3899520;width:566280;height:18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Clic sur </w:t>
                        </w:r>
                      </w:p>
                    </w:txbxContent>
                  </v:textbox>
                </v:rect>
                <v:rect id="Rectangle 93" o:spid="_x0000_s1071" style="position:absolute;left:4780800;top:4046400;width:7884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w:t>
                        </w:r>
                      </w:p>
                    </w:txbxContent>
                  </v:textbox>
                </v:rect>
                <v:rect id="Rectangle 94" o:spid="_x0000_s1072" style="position:absolute;left:4844520;top:4046400;width:3672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95" o:spid="_x0000_s1073" style="position:absolute;left:4876200;top:4046400;width:80064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 xml:space="preserve">Modifier la </w:t>
                        </w:r>
                      </w:p>
                    </w:txbxContent>
                  </v:textbox>
                </v:rect>
                <v:rect id="Rectangle 96" o:spid="_x0000_s1074" style="position:absolute;left:4780800;top:4193640;width:55764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2B23B0" w:rsidRDefault="002B23B0">
                        <w:pPr>
                          <w:overflowPunct w:val="0"/>
                          <w:spacing w:after="160" w:line="252" w:lineRule="auto"/>
                        </w:pPr>
                        <w:proofErr w:type="gramStart"/>
                        <w:r>
                          <w:rPr>
                            <w:rFonts w:ascii="Calibri" w:hAnsi="Calibri"/>
                            <w:color w:val="000000"/>
                          </w:rPr>
                          <w:t>mise</w:t>
                        </w:r>
                        <w:proofErr w:type="gramEnd"/>
                        <w:r>
                          <w:rPr>
                            <w:rFonts w:ascii="Calibri" w:hAnsi="Calibri"/>
                            <w:color w:val="000000"/>
                          </w:rPr>
                          <w:t xml:space="preserve"> en </w:t>
                        </w:r>
                      </w:p>
                    </w:txbxContent>
                  </v:textbox>
                </v:rect>
                <v:rect id="Rectangle 97" o:spid="_x0000_s1075" style="position:absolute;left:4780800;top:4339440;width:39672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2B23B0" w:rsidRDefault="002B23B0">
                        <w:pPr>
                          <w:overflowPunct w:val="0"/>
                          <w:spacing w:after="160" w:line="252" w:lineRule="auto"/>
                        </w:pPr>
                        <w:proofErr w:type="gramStart"/>
                        <w:r>
                          <w:rPr>
                            <w:rFonts w:ascii="Calibri" w:hAnsi="Calibri"/>
                            <w:color w:val="000000"/>
                          </w:rPr>
                          <w:t>forme</w:t>
                        </w:r>
                        <w:proofErr w:type="gramEnd"/>
                      </w:p>
                    </w:txbxContent>
                  </v:textbox>
                </v:rect>
                <v:rect id="Rectangle 98" o:spid="_x0000_s1076" style="position:absolute;left:5084280;top:4339440;width:3672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99" o:spid="_x0000_s1077" style="position:absolute;left:5116320;top:4339440;width:78840;height:18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w:t>
                        </w:r>
                      </w:p>
                    </w:txbxContent>
                  </v:textbox>
                </v:rect>
                <v:shape id="Forme libre 100" o:spid="_x0000_s1078" style="position:absolute;left:4662720;top:3822120;width:19800;height:775800;visibility:visible;mso-wrap-style:square;v-text-anchor:top" coordsize="25400,78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kC8QA&#10;AADcAAAADwAAAGRycy9kb3ducmV2LnhtbESPQWsCMRCF74X+hzCCt5q1SFu2RpFKQfDUtd6HzXSz&#10;uJmsSdS0v75zKPQ2w3vz3jfLdfGDulJMfWAD81kFirgNtufOwOfh/eEFVMrIFofAZOCbEqxX93dL&#10;rG248Qddm9wpCeFUowGX81hrnVpHHtMsjMSifYXoMcsaO20j3iTcD/qxqp60x56lweFIb47aU3Px&#10;Bi6L/fZ4PIRzKD/NfvEc3bg9F2Omk7J5BZWp5H/z3/XOCn4l+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JAvEAAAA3AAAAA8AAAAAAAAAAAAAAAAAmAIAAGRycy9k&#10;b3ducmV2LnhtbFBLBQYAAAAABAAEAPUAAACJAwAAAAA=&#10;" path="m,l12700,12700,25400,25400r,730250l12700,768350,,781050,,xe" fillcolor="blue" stroked="f">
                  <v:path arrowok="t"/>
                </v:shape>
                <v:shape id="Forme libre 101" o:spid="_x0000_s1079" style="position:absolute;left:5601240;top:3822120;width:19800;height:775800;visibility:visible;mso-wrap-style:square;v-text-anchor:top" coordsize="25400,78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BkMAA&#10;AADcAAAADwAAAGRycy9kb3ducmV2LnhtbERPTWsCMRC9C/0PYQreNKtIK1ujiFIoeOqq92Ez3Sxu&#10;JmsSNfrrTaHQ2zze5yxWyXbiSj60jhVMxgUI4trplhsFh/3naA4iRGSNnWNScKcAq+XLYIGldjf+&#10;pmsVG5FDOJSowMTYl1KG2pDFMHY9ceZ+nLcYM/SN1B5vOdx2cloUb9Jiy7nBYE8bQ/WpulgFl9lu&#10;ezzu3dmlR7WbvXvTb89JqeFrWn+AiJTiv/jP/aXz/GICv8/k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mBkMAAAADcAAAADwAAAAAAAAAAAAAAAACYAgAAZHJzL2Rvd25y&#10;ZXYueG1sUEsFBgAAAAAEAAQA9QAAAIUDAAAAAA==&#10;" path="m25400,r,781050l12700,768350,,755650,,25400,12700,12700,25400,xe" fillcolor="blue" stroked="f">
                  <v:path arrowok="t"/>
                </v:shape>
                <v:shape id="Forme libre 102" o:spid="_x0000_s1080" style="position:absolute;left:4662720;top:3822120;width:958320;height:19800;visibility:visible;mso-wrap-style:square;v-text-anchor:top" coordsize="96393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OI8AA&#10;AADcAAAADwAAAGRycy9kb3ducmV2LnhtbERPS4vCMBC+C/sfwizsRTRRQZZqWkQQ9rT4qOx1aMa2&#10;tJmUJqv13xtB8DYf33PW2WBbcaXe1441zKYKBHHhTM2lhvy0m3yD8AHZYOuYNNzJQ5Z+jNaYGHfj&#10;A12PoRQxhH2CGqoQukRKX1Rk0U9dRxy5i+sthgj7UpoebzHctnKu1FJarDk2VNjRtqKiOf5bDb/b&#10;hvcu34+bOiyMGufm/KeM1l+fw2YFItAQ3uKX+8fE+WoOz2fiBTJ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SOI8AAAADcAAAADwAAAAAAAAAAAAAAAACYAgAAZHJzL2Rvd25y&#10;ZXYueG1sUEsFBgAAAAAEAAQA9QAAAIUDAAAAAA==&#10;" path="m,l963930,,951230,12700,938530,25400r-913130,l12700,12700,,xe" fillcolor="blue" stroked="f">
                  <v:path arrowok="t"/>
                </v:shape>
                <v:shape id="Forme libre 103" o:spid="_x0000_s1081" style="position:absolute;left:4662720;top:4578480;width:958320;height:19800;visibility:visible;mso-wrap-style:square;v-text-anchor:top" coordsize="96393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ruL8A&#10;AADcAAAADwAAAGRycy9kb3ducmV2LnhtbERPy6rCMBDdX/AfwghuRBMVLlKNIoLgSnxU3A7N2JY2&#10;k9JErX9/c0FwN4fznOW6s7V4UutLxxomYwWCOHOm5FxDetmN5iB8QDZYOyYNb/KwXvV+lpgY9+IT&#10;Pc8hFzGEfYIaihCaREqfFWTRj11DHLm7ay2GCNtcmhZfMdzWcqrUr7RYcmwosKFtQVl1flgNh23F&#10;R5ceh1UZZkYNU3O9KaP1oN9tFiACdeEr/rj3Js5XM/h/Jl4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KCu4vwAAANwAAAAPAAAAAAAAAAAAAAAAAJgCAABkcnMvZG93bnJl&#10;di54bWxQSwUGAAAAAAQABAD1AAAAhAMAAAAA&#10;" path="m25400,l938530,r12700,12700l963930,25400,,25400,12700,12700,25400,xe" fillcolor="blue" stroked="f">
                  <v:path arrowok="t"/>
                </v:shape>
                <v:shape id="Forme libre 104" o:spid="_x0000_s1082" style="position:absolute;left:3832200;top:4272120;width:850320;height:419760;visibility:visible;mso-wrap-style:square;v-text-anchor:top" coordsize="850900,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D9cAA&#10;AADcAAAADwAAAGRycy9kb3ducmV2LnhtbERPS4vCMBC+C/6HMMLeNPGBSNcosiC7J8HqYY9DMzbF&#10;ZlKSrHb/vREEb/PxPWe97V0rbhRi41nDdKJAEFfeNFxrOJ/24xWImJANtp5Jwz9F2G6GgzUWxt/5&#10;SLcy1SKHcCxQg02pK6SMlSWHceI74sxdfHCYMgy1NAHvOdy1cqbUUjpsODdY7OjLUnUt/5yGb7Pa&#10;XY9KhkPpl4vmt+3nfm61/hj1u08Qifr0Fr/cPybPVwt4PpMvkJ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NWD9cAAAADcAAAADwAAAAAAAAAAAAAAAACYAgAAZHJzL2Rvd25y&#10;ZXYueG1sUEsFBgAAAAAEAAQA9QAAAIUDAAAAAA==&#10;" path="m850900,l,425450e" filled="f" strokecolor="white" strokeweight=".71mm">
                  <v:stroke joinstyle="miter"/>
                  <v:path arrowok="t"/>
                </v:shape>
                <v:shape id="Forme libre 105" o:spid="_x0000_s1083" style="position:absolute;left:3768840;top:4662000;width:79200;height:61560;visibility:visible;mso-wrap-style:square;v-text-anchor:top" coordsize="85090,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Lu8QA&#10;AADcAAAADwAAAGRycy9kb3ducmV2LnhtbESPQWvCQBCF7wX/wzKCl6KbWiwaXUVahN7aqgePQ3ZM&#10;otnZsLON8d93C4XeZnhv3vtmteldozoKUns28DTJQBEX3tZcGjgeduM5KInIFhvPZOBOApv14GGF&#10;ufU3/qJuH0uVQlhyNFDF2OZaS1GRQ5n4ljhpZx8cxrSGUtuAtxTuGj3NshftsObUUGFLrxUV1/23&#10;M/B2eZZOzx4XLB+dl3n4LE+Jx4yG/XYJKlIf/81/1+824Wcz+H0mTa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UC7vEAAAA3AAAAA8AAAAAAAAAAAAAAAAAmAIAAGRycy9k&#10;b3ducmV2LnhtbFBLBQYAAAAABAAEAPUAAACJAwAAAAA=&#10;" path="m50800,l85090,67310,,67310,50800,xe" fillcolor="blue" stroked="f">
                  <v:path arrowok="t"/>
                </v:shape>
                <v:shape id="Picture 190" o:spid="_x0000_s1084" type="#_x0000_t75" style="position:absolute;top:286560;width:5519520;height:3255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VJ7BAAAA3AAAAA8AAABkcnMvZG93bnJldi54bWxET99rwjAQfh/4P4QTfBkznWOddEYZQsHX&#10;OmF7PJuzKWsuJYlt/e/NYLC3+/h+3mY32U4M5EPrWMHzMgNBXDvdcqPg9Fk+rUGEiKyxc0wKbhRg&#10;t509bLDQbuSKhmNsRArhUKACE2NfSBlqQxbD0vXEibs4bzEm6BupPY4p3HZylWW5tNhyajDY095Q&#10;/XO8WgUVrbQ+l2/26/u1ecnNo/P12Sm1mE8f7yAiTfFf/Oc+6DQ/y+H3mXSB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VJ7BAAAA3AAAAA8AAAAAAAAAAAAAAAAAnwIA&#10;AGRycy9kb3ducmV2LnhtbFBLBQYAAAAABAAEAPcAAACNAwAAAAA=&#10;">
                  <v:imagedata r:id="rId43" o:title=""/>
                </v:shape>
                <w10:anchorlock/>
              </v:group>
            </w:pict>
          </mc:Fallback>
        </mc:AlternateContent>
      </w:r>
    </w:p>
    <w:p>
      <w:pPr>
        <w:spacing w:after="222"/>
        <w:ind w:left="-5"/>
      </w:pPr>
    </w:p>
    <w:p>
      <w:pPr>
        <w:spacing w:after="222"/>
        <w:ind w:left="-5"/>
      </w:pPr>
      <w:r>
        <w:t>Une boîte de dialogue s’ouvre comportant dans la partie gauche les éléments affichés et dans la partie droite les éléments disponibles.</w:t>
      </w:r>
    </w:p>
    <w:p>
      <w:r>
        <w:br w:type="page"/>
      </w:r>
    </w:p>
    <w:p>
      <w:pPr>
        <w:spacing w:after="222"/>
        <w:ind w:left="-5"/>
      </w:pPr>
    </w:p>
    <w:p>
      <w:pPr>
        <w:spacing w:after="285"/>
        <w:ind w:left="-5"/>
      </w:pPr>
      <w:r>
        <w:t>Les flèches entre les deux blocs servent à déplacer les éléments après les avoir sélectionnés.</w:t>
      </w:r>
    </w:p>
    <w:p>
      <w:pPr>
        <w:spacing w:after="469" w:line="259" w:lineRule="auto"/>
        <w:ind w:left="20"/>
      </w:pPr>
      <w:r>
        <w:rPr>
          <w:noProof/>
        </w:rPr>
        <mc:AlternateContent>
          <mc:Choice Requires="wpg">
            <w:drawing>
              <wp:inline distT="0" distB="0" distL="0" distR="0">
                <wp:extent cx="5662295" cy="3387725"/>
                <wp:effectExtent l="0" t="0" r="0" b="0"/>
                <wp:docPr id="47" name="Groupe 47"/>
                <wp:cNvGraphicFramePr/>
                <a:graphic xmlns:a="http://schemas.openxmlformats.org/drawingml/2006/main">
                  <a:graphicData uri="http://schemas.microsoft.com/office/word/2010/wordprocessingGroup">
                    <wpg:wgp>
                      <wpg:cNvGrpSpPr/>
                      <wpg:grpSpPr>
                        <a:xfrm>
                          <a:off x="0" y="0"/>
                          <a:ext cx="5661720" cy="3387240"/>
                          <a:chOff x="0" y="0"/>
                          <a:chExt cx="0" cy="0"/>
                        </a:xfrm>
                      </wpg:grpSpPr>
                      <wps:wsp>
                        <wps:cNvPr id="55" name="Forme libre 108"/>
                        <wps:cNvSpPr/>
                        <wps:spPr>
                          <a:xfrm>
                            <a:off x="2748240" y="1419840"/>
                            <a:ext cx="452160" cy="726480"/>
                          </a:xfrm>
                          <a:custGeom>
                            <a:avLst/>
                            <a:gdLst/>
                            <a:ahLst/>
                            <a:cxnLst/>
                            <a:rect l="l" t="t" r="r" b="b"/>
                            <a:pathLst>
                              <a:path w="457200" h="731520">
                                <a:moveTo>
                                  <a:pt x="228600" y="0"/>
                                </a:moveTo>
                                <a:cubicBezTo>
                                  <a:pt x="358140" y="0"/>
                                  <a:pt x="457200" y="158750"/>
                                  <a:pt x="457200" y="365760"/>
                                </a:cubicBezTo>
                                <a:cubicBezTo>
                                  <a:pt x="457200" y="572770"/>
                                  <a:pt x="358140" y="731520"/>
                                  <a:pt x="228600" y="731520"/>
                                </a:cubicBezTo>
                                <a:cubicBezTo>
                                  <a:pt x="99060" y="731520"/>
                                  <a:pt x="0" y="572770"/>
                                  <a:pt x="0" y="365760"/>
                                </a:cubicBezTo>
                                <a:cubicBezTo>
                                  <a:pt x="0" y="158750"/>
                                  <a:pt x="99060" y="0"/>
                                  <a:pt x="22860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84" name="Forme libre 109"/>
                        <wps:cNvSpPr/>
                        <wps:spPr>
                          <a:xfrm>
                            <a:off x="2748240" y="141984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10" name="Forme libre 110"/>
                        <wps:cNvSpPr/>
                        <wps:spPr>
                          <a:xfrm>
                            <a:off x="3207240" y="215316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1" name="Picture 231"/>
                          <pic:cNvPicPr/>
                        </pic:nvPicPr>
                        <pic:blipFill>
                          <a:blip r:embed="rId44"/>
                          <a:stretch/>
                        </pic:blipFill>
                        <pic:spPr>
                          <a:xfrm>
                            <a:off x="0" y="0"/>
                            <a:ext cx="5661720" cy="3387240"/>
                          </a:xfrm>
                          <a:prstGeom prst="rect">
                            <a:avLst/>
                          </a:prstGeom>
                          <a:ln>
                            <a:noFill/>
                          </a:ln>
                        </pic:spPr>
                      </pic:pic>
                    </wpg:wgp>
                  </a:graphicData>
                </a:graphic>
              </wp:inline>
            </w:drawing>
          </mc:Choice>
          <mc:Fallback>
            <w:pict>
              <v:group id="shape_0" style="position:absolute;margin-left:0pt;margin-top:-266.75pt;width:445.8pt;height:266.7pt" coordorigin="0,-5335" coordsize="8916,5334">
                <v:shape id="shape_0" ID="Picture 231" stroked="f" style="position:absolute;left:0;top:-5335;width:8915;height:5333;mso-position-vertical:top" type="shapetype_75">
                  <v:imagedata r:id="rId45" o:detectmouseclick="t"/>
                  <w10:wrap type="none"/>
                  <v:stroke color="#3465a4" joinstyle="round" endcap="flat"/>
                </v:shape>
              </v:group>
            </w:pict>
          </mc:Fallback>
        </mc:AlternateContent>
      </w:r>
    </w:p>
    <w:p>
      <w:pPr>
        <w:spacing w:after="220"/>
        <w:ind w:left="-5"/>
      </w:pPr>
      <w:r>
        <w:t>Pour obtenir un tableau synthétique, les éléments suivants seront retenus :</w:t>
      </w:r>
    </w:p>
    <w:p>
      <w:pPr>
        <w:spacing w:line="264" w:lineRule="auto"/>
        <w:ind w:left="-5"/>
        <w:rPr>
          <w:rFonts w:ascii="Arial" w:eastAsia="Arial" w:hAnsi="Arial" w:cs="Arial"/>
          <w:b/>
        </w:rPr>
      </w:pPr>
      <w:r>
        <w:rPr>
          <w:rFonts w:ascii="Arial" w:eastAsia="Arial" w:hAnsi="Arial" w:cs="Arial"/>
          <w:b/>
        </w:rPr>
        <w:t>informations générales</w:t>
      </w:r>
    </w:p>
    <w:p>
      <w:pPr>
        <w:numPr>
          <w:ilvl w:val="0"/>
          <w:numId w:val="20"/>
        </w:numPr>
        <w:suppressAutoHyphens w:val="0"/>
        <w:spacing w:after="4" w:line="247" w:lineRule="auto"/>
        <w:ind w:hanging="360"/>
        <w:jc w:val="both"/>
      </w:pPr>
      <w:r>
        <w:t>centre financier  (Programme – BOP – UO)</w:t>
      </w:r>
    </w:p>
    <w:p>
      <w:pPr>
        <w:numPr>
          <w:ilvl w:val="0"/>
          <w:numId w:val="20"/>
        </w:numPr>
        <w:suppressAutoHyphens w:val="0"/>
        <w:spacing w:after="4" w:line="247" w:lineRule="auto"/>
        <w:ind w:hanging="360"/>
        <w:jc w:val="both"/>
      </w:pPr>
      <w:r>
        <w:t>exercice comptable</w:t>
      </w:r>
    </w:p>
    <w:p>
      <w:pPr>
        <w:numPr>
          <w:ilvl w:val="0"/>
          <w:numId w:val="20"/>
        </w:numPr>
        <w:suppressAutoHyphens w:val="0"/>
        <w:spacing w:after="4" w:line="247" w:lineRule="auto"/>
        <w:ind w:hanging="360"/>
        <w:jc w:val="both"/>
      </w:pPr>
      <w:r>
        <w:t>numéro de pièce</w:t>
      </w:r>
    </w:p>
    <w:p>
      <w:pPr>
        <w:numPr>
          <w:ilvl w:val="0"/>
          <w:numId w:val="20"/>
        </w:numPr>
        <w:suppressAutoHyphens w:val="0"/>
        <w:spacing w:after="4" w:line="247" w:lineRule="auto"/>
        <w:ind w:hanging="360"/>
        <w:jc w:val="both"/>
      </w:pPr>
      <w:r>
        <w:t>étape du RDC</w:t>
      </w:r>
    </w:p>
    <w:p>
      <w:pPr>
        <w:numPr>
          <w:ilvl w:val="0"/>
          <w:numId w:val="20"/>
        </w:numPr>
        <w:suppressAutoHyphens w:val="0"/>
        <w:spacing w:after="4" w:line="247" w:lineRule="auto"/>
        <w:ind w:hanging="360"/>
        <w:jc w:val="both"/>
      </w:pPr>
      <w:r>
        <w:t>commentaires</w:t>
      </w:r>
    </w:p>
    <w:p>
      <w:pPr>
        <w:numPr>
          <w:ilvl w:val="0"/>
          <w:numId w:val="20"/>
        </w:numPr>
        <w:suppressAutoHyphens w:val="0"/>
        <w:spacing w:after="220" w:line="247" w:lineRule="auto"/>
        <w:ind w:hanging="360"/>
        <w:jc w:val="both"/>
      </w:pPr>
      <w:r>
        <w:t>statut de la pièce</w:t>
      </w:r>
    </w:p>
    <w:p>
      <w:pPr>
        <w:spacing w:line="264" w:lineRule="auto"/>
        <w:ind w:left="-5"/>
        <w:rPr>
          <w:rFonts w:ascii="Arial" w:eastAsia="Arial" w:hAnsi="Arial" w:cs="Arial"/>
          <w:b/>
        </w:rPr>
      </w:pPr>
      <w:r>
        <w:rPr>
          <w:rFonts w:ascii="Arial" w:eastAsia="Arial" w:hAnsi="Arial" w:cs="Arial"/>
          <w:b/>
        </w:rPr>
        <w:t xml:space="preserve">détail </w:t>
      </w:r>
    </w:p>
    <w:p>
      <w:pPr>
        <w:numPr>
          <w:ilvl w:val="0"/>
          <w:numId w:val="20"/>
        </w:numPr>
        <w:suppressAutoHyphens w:val="0"/>
        <w:spacing w:after="4" w:line="247" w:lineRule="auto"/>
        <w:ind w:hanging="360"/>
        <w:jc w:val="both"/>
      </w:pPr>
      <w:r>
        <w:t>montant factures et annulations</w:t>
      </w:r>
    </w:p>
    <w:p>
      <w:pPr>
        <w:numPr>
          <w:ilvl w:val="0"/>
          <w:numId w:val="20"/>
        </w:numPr>
        <w:suppressAutoHyphens w:val="0"/>
        <w:spacing w:after="4" w:line="247" w:lineRule="auto"/>
        <w:ind w:hanging="360"/>
        <w:jc w:val="both"/>
      </w:pPr>
      <w:r>
        <w:t>montant encaissé</w:t>
      </w:r>
    </w:p>
    <w:p>
      <w:pPr>
        <w:numPr>
          <w:ilvl w:val="0"/>
          <w:numId w:val="20"/>
        </w:numPr>
        <w:suppressAutoHyphens w:val="0"/>
        <w:spacing w:after="4" w:line="247" w:lineRule="auto"/>
        <w:ind w:hanging="360"/>
        <w:jc w:val="both"/>
      </w:pPr>
      <w:r>
        <w:t>montant rétabli</w:t>
      </w:r>
    </w:p>
    <w:p>
      <w:pPr>
        <w:numPr>
          <w:ilvl w:val="0"/>
          <w:numId w:val="20"/>
        </w:numPr>
        <w:suppressAutoHyphens w:val="0"/>
        <w:spacing w:after="4" w:line="247" w:lineRule="auto"/>
        <w:ind w:hanging="360"/>
        <w:jc w:val="both"/>
      </w:pPr>
      <w:r>
        <w:t>reste à recouvrer</w:t>
      </w:r>
    </w:p>
    <w:p>
      <w:pPr>
        <w:numPr>
          <w:ilvl w:val="0"/>
          <w:numId w:val="20"/>
        </w:numPr>
        <w:suppressAutoHyphens w:val="0"/>
        <w:spacing w:after="4" w:line="247" w:lineRule="auto"/>
        <w:ind w:hanging="360"/>
        <w:jc w:val="both"/>
      </w:pPr>
      <w:r>
        <w:t>texte de poste</w:t>
      </w:r>
    </w:p>
    <w:p>
      <w:pPr>
        <w:suppressAutoHyphens w:val="0"/>
        <w:spacing w:after="4" w:line="247" w:lineRule="auto"/>
        <w:jc w:val="both"/>
      </w:pPr>
    </w:p>
    <w:p>
      <w:r>
        <w:br w:type="page"/>
      </w:r>
    </w:p>
    <w:p>
      <w:pPr>
        <w:rPr>
          <w:rFonts w:ascii="Calibri Light" w:hAnsi="Calibri Light"/>
          <w:color w:val="2E74B5"/>
          <w:sz w:val="26"/>
        </w:rPr>
      </w:pPr>
      <w:r>
        <w:rPr>
          <w:rFonts w:ascii="Calibri Light" w:hAnsi="Calibri Light"/>
          <w:color w:val="2E74B5"/>
          <w:sz w:val="26"/>
        </w:rPr>
        <w:lastRenderedPageBreak/>
        <w:t xml:space="preserve">1-3 Enregistrer la mise en forme </w:t>
      </w:r>
    </w:p>
    <w:p>
      <w:pPr>
        <w:rPr>
          <w:color w:val="5B9BD5"/>
          <w:sz w:val="24"/>
          <w:szCs w:val="24"/>
        </w:rPr>
      </w:pPr>
    </w:p>
    <w:p>
      <w:pPr>
        <w:ind w:left="-5"/>
        <w:jc w:val="both"/>
      </w:pPr>
      <w:r>
        <w:t>Vérifier que toutes les informations utiles sont sélectionnées, notamment tous les montants (cf. ci-dessous), et dans l’ordre souhaité puis enregistrer la mise en forme</w:t>
      </w:r>
    </w:p>
    <w:p>
      <w:pPr>
        <w:spacing w:after="119" w:line="259" w:lineRule="auto"/>
        <w:ind w:left="-716"/>
      </w:pPr>
      <w:r>
        <w:rPr>
          <w:noProof/>
        </w:rPr>
        <mc:AlternateContent>
          <mc:Choice Requires="wpg">
            <w:drawing>
              <wp:inline distT="0" distB="0" distL="0" distR="0">
                <wp:extent cx="6558915" cy="4260850"/>
                <wp:effectExtent l="0" t="0" r="0" b="0"/>
                <wp:docPr id="112" name="Groupe 112"/>
                <wp:cNvGraphicFramePr/>
                <a:graphic xmlns:a="http://schemas.openxmlformats.org/drawingml/2006/main">
                  <a:graphicData uri="http://schemas.microsoft.com/office/word/2010/wordprocessingGroup">
                    <wpg:wgp>
                      <wpg:cNvGrpSpPr/>
                      <wpg:grpSpPr>
                        <a:xfrm>
                          <a:off x="0" y="0"/>
                          <a:ext cx="6558120" cy="4260240"/>
                          <a:chOff x="0" y="0"/>
                          <a:chExt cx="0" cy="0"/>
                        </a:xfrm>
                      </wpg:grpSpPr>
                      <wps:wsp>
                        <wps:cNvPr id="116" name="Rectangle 113"/>
                        <wps:cNvSpPr/>
                        <wps:spPr>
                          <a:xfrm>
                            <a:off x="114480" y="617400"/>
                            <a:ext cx="838080" cy="8330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 xml:space="preserve">Si les éléments </w:t>
                              </w:r>
                            </w:p>
                          </w:txbxContent>
                        </wps:txbx>
                        <wps:bodyPr lIns="0" tIns="0" rIns="0" bIns="0">
                          <a:noAutofit/>
                        </wps:bodyPr>
                      </wps:wsp>
                      <wps:wsp>
                        <wps:cNvPr id="117" name="Rectangle 114"/>
                        <wps:cNvSpPr/>
                        <wps:spPr>
                          <a:xfrm>
                            <a:off x="114480" y="735480"/>
                            <a:ext cx="455400" cy="1454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sont mal</w:t>
                              </w:r>
                            </w:p>
                          </w:txbxContent>
                        </wps:txbx>
                        <wps:bodyPr lIns="0" tIns="0" rIns="0" bIns="0">
                          <a:noAutofit/>
                        </wps:bodyPr>
                      </wps:wsp>
                      <wps:wsp>
                        <wps:cNvPr id="118" name="Rectangle 115"/>
                        <wps:cNvSpPr/>
                        <wps:spPr>
                          <a:xfrm>
                            <a:off x="462240" y="712440"/>
                            <a:ext cx="36720" cy="1836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119" name="Rectangle 116"/>
                        <wps:cNvSpPr/>
                        <wps:spPr>
                          <a:xfrm>
                            <a:off x="114480" y="855360"/>
                            <a:ext cx="547200" cy="1836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classés</w:t>
                              </w:r>
                              <w:r>
                                <w:rPr>
                                  <w:rFonts w:ascii="Calibri" w:hAnsi="Calibri"/>
                                  <w:color w:val="000000"/>
                                </w:rPr>
                                <w:t xml:space="preserve">, </w:t>
                              </w:r>
                            </w:p>
                          </w:txbxContent>
                        </wps:txbx>
                        <wps:bodyPr lIns="0" tIns="0" rIns="0" bIns="0">
                          <a:noAutofit/>
                        </wps:bodyPr>
                      </wps:wsp>
                      <wps:wsp>
                        <wps:cNvPr id="120" name="Rectangle 117"/>
                        <wps:cNvSpPr/>
                        <wps:spPr>
                          <a:xfrm>
                            <a:off x="114480" y="1003320"/>
                            <a:ext cx="734760" cy="1836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 xml:space="preserve">utiliser les </w:t>
                              </w:r>
                            </w:p>
                          </w:txbxContent>
                        </wps:txbx>
                        <wps:bodyPr lIns="0" tIns="0" rIns="0" bIns="0">
                          <a:noAutofit/>
                        </wps:bodyPr>
                      </wps:wsp>
                      <wps:wsp>
                        <wps:cNvPr id="121" name="Rectangle 118"/>
                        <wps:cNvSpPr/>
                        <wps:spPr>
                          <a:xfrm>
                            <a:off x="114480" y="1152000"/>
                            <a:ext cx="867240" cy="1836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 xml:space="preserve">flèches pour </w:t>
                              </w:r>
                            </w:p>
                          </w:txbxContent>
                        </wps:txbx>
                        <wps:bodyPr lIns="0" tIns="0" rIns="0" bIns="0">
                          <a:noAutofit/>
                        </wps:bodyPr>
                      </wps:wsp>
                      <wps:wsp>
                        <wps:cNvPr id="122" name="Rectangle 119"/>
                        <wps:cNvSpPr/>
                        <wps:spPr>
                          <a:xfrm>
                            <a:off x="114480" y="1299960"/>
                            <a:ext cx="794880" cy="18360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sz w:val="16"/>
                                  <w:szCs w:val="16"/>
                                </w:rPr>
                                <w:t>les déplacer</w:t>
                              </w:r>
                            </w:p>
                          </w:txbxContent>
                        </wps:txbx>
                        <wps:bodyPr lIns="0" tIns="0" rIns="0" bIns="0">
                          <a:noAutofit/>
                        </wps:bodyPr>
                      </wps:wsp>
                      <wps:wsp>
                        <wps:cNvPr id="123" name="Forme libre 120"/>
                        <wps:cNvSpPr/>
                        <wps:spPr>
                          <a:xfrm>
                            <a:off x="0" y="544680"/>
                            <a:ext cx="17280" cy="1031760"/>
                          </a:xfrm>
                          <a:custGeom>
                            <a:avLst/>
                            <a:gdLst/>
                            <a:ahLst/>
                            <a:cxnLst/>
                            <a:rect l="l" t="t" r="r" b="b"/>
                            <a:pathLst>
                              <a:path w="22860" h="1026160">
                                <a:moveTo>
                                  <a:pt x="0" y="0"/>
                                </a:moveTo>
                                <a:lnTo>
                                  <a:pt x="11430" y="11430"/>
                                </a:lnTo>
                                <a:lnTo>
                                  <a:pt x="22860" y="22860"/>
                                </a:lnTo>
                                <a:lnTo>
                                  <a:pt x="22860" y="1003300"/>
                                </a:lnTo>
                                <a:lnTo>
                                  <a:pt x="11430" y="1014730"/>
                                </a:lnTo>
                                <a:lnTo>
                                  <a:pt x="0" y="102616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24" name="Forme libre 121"/>
                        <wps:cNvSpPr/>
                        <wps:spPr>
                          <a:xfrm>
                            <a:off x="911880" y="544680"/>
                            <a:ext cx="17280" cy="1031760"/>
                          </a:xfrm>
                          <a:custGeom>
                            <a:avLst/>
                            <a:gdLst/>
                            <a:ahLst/>
                            <a:cxnLst/>
                            <a:rect l="l" t="t" r="r" b="b"/>
                            <a:pathLst>
                              <a:path w="22860" h="1026160">
                                <a:moveTo>
                                  <a:pt x="22860" y="0"/>
                                </a:moveTo>
                                <a:lnTo>
                                  <a:pt x="22860" y="1026160"/>
                                </a:lnTo>
                                <a:lnTo>
                                  <a:pt x="11430" y="1014730"/>
                                </a:lnTo>
                                <a:lnTo>
                                  <a:pt x="0" y="1003300"/>
                                </a:lnTo>
                                <a:lnTo>
                                  <a:pt x="0" y="22860"/>
                                </a:lnTo>
                                <a:lnTo>
                                  <a:pt x="11430" y="11430"/>
                                </a:lnTo>
                                <a:lnTo>
                                  <a:pt x="2286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25" name="Forme libre 122"/>
                        <wps:cNvSpPr/>
                        <wps:spPr>
                          <a:xfrm>
                            <a:off x="0" y="544680"/>
                            <a:ext cx="929160" cy="17280"/>
                          </a:xfrm>
                          <a:custGeom>
                            <a:avLst/>
                            <a:gdLst/>
                            <a:ahLst/>
                            <a:cxnLst/>
                            <a:rect l="l" t="t" r="r" b="b"/>
                            <a:pathLst>
                              <a:path w="934720" h="22860">
                                <a:moveTo>
                                  <a:pt x="0" y="0"/>
                                </a:moveTo>
                                <a:lnTo>
                                  <a:pt x="934720" y="0"/>
                                </a:lnTo>
                                <a:lnTo>
                                  <a:pt x="923290" y="11430"/>
                                </a:lnTo>
                                <a:lnTo>
                                  <a:pt x="911860" y="22860"/>
                                </a:lnTo>
                                <a:lnTo>
                                  <a:pt x="22860" y="22860"/>
                                </a:lnTo>
                                <a:lnTo>
                                  <a:pt x="11430" y="1143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26" name="Forme libre 123"/>
                        <wps:cNvSpPr/>
                        <wps:spPr>
                          <a:xfrm>
                            <a:off x="0" y="1559520"/>
                            <a:ext cx="929160" cy="17280"/>
                          </a:xfrm>
                          <a:custGeom>
                            <a:avLst/>
                            <a:gdLst/>
                            <a:ahLst/>
                            <a:cxnLst/>
                            <a:rect l="l" t="t" r="r" b="b"/>
                            <a:pathLst>
                              <a:path w="934720" h="22860">
                                <a:moveTo>
                                  <a:pt x="22860" y="0"/>
                                </a:moveTo>
                                <a:lnTo>
                                  <a:pt x="911860" y="0"/>
                                </a:lnTo>
                                <a:lnTo>
                                  <a:pt x="923290" y="11430"/>
                                </a:lnTo>
                                <a:lnTo>
                                  <a:pt x="934720" y="22860"/>
                                </a:lnTo>
                                <a:lnTo>
                                  <a:pt x="0" y="22860"/>
                                </a:lnTo>
                                <a:lnTo>
                                  <a:pt x="11430" y="11430"/>
                                </a:lnTo>
                                <a:lnTo>
                                  <a:pt x="2286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27" name="Forme libre 124"/>
                        <wps:cNvSpPr/>
                        <wps:spPr>
                          <a:xfrm>
                            <a:off x="924480" y="0"/>
                            <a:ext cx="5633640" cy="4178160"/>
                          </a:xfrm>
                          <a:custGeom>
                            <a:avLst/>
                            <a:gdLst/>
                            <a:ahLst/>
                            <a:cxnLst/>
                            <a:rect l="l" t="t" r="r" b="b"/>
                            <a:pathLst>
                              <a:path w="5628640" h="4132580">
                                <a:moveTo>
                                  <a:pt x="0" y="0"/>
                                </a:moveTo>
                                <a:lnTo>
                                  <a:pt x="5628640" y="0"/>
                                </a:lnTo>
                                <a:lnTo>
                                  <a:pt x="5628640" y="4132580"/>
                                </a:lnTo>
                                <a:lnTo>
                                  <a:pt x="0" y="4132580"/>
                                </a:lnTo>
                                <a:lnTo>
                                  <a:pt x="0" y="0"/>
                                </a:lnTo>
                              </a:path>
                            </a:pathLst>
                          </a:cu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8" name="Picture 254"/>
                          <pic:cNvPicPr/>
                        </pic:nvPicPr>
                        <pic:blipFill>
                          <a:blip r:embed="rId46"/>
                          <a:stretch/>
                        </pic:blipFill>
                        <pic:spPr>
                          <a:xfrm>
                            <a:off x="924480" y="0"/>
                            <a:ext cx="5633640" cy="4178160"/>
                          </a:xfrm>
                          <a:prstGeom prst="rect">
                            <a:avLst/>
                          </a:prstGeom>
                          <a:ln>
                            <a:noFill/>
                          </a:ln>
                        </pic:spPr>
                      </pic:pic>
                      <wps:wsp>
                        <wps:cNvPr id="129" name="Forme libre 126"/>
                        <wps:cNvSpPr/>
                        <wps:spPr>
                          <a:xfrm>
                            <a:off x="1530360" y="2409840"/>
                            <a:ext cx="1771560" cy="1339200"/>
                          </a:xfrm>
                          <a:custGeom>
                            <a:avLst/>
                            <a:gdLst/>
                            <a:ahLst/>
                            <a:cxnLst/>
                            <a:rect l="l" t="t" r="r" b="b"/>
                            <a:pathLst>
                              <a:path w="1771650" h="1329690">
                                <a:moveTo>
                                  <a:pt x="1771650" y="0"/>
                                </a:moveTo>
                                <a:lnTo>
                                  <a:pt x="0" y="1329690"/>
                                </a:lnTo>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30" name="Forme libre 127"/>
                        <wps:cNvSpPr/>
                        <wps:spPr>
                          <a:xfrm>
                            <a:off x="1473120" y="3719160"/>
                            <a:ext cx="78120" cy="71280"/>
                          </a:xfrm>
                          <a:custGeom>
                            <a:avLst/>
                            <a:gdLst/>
                            <a:ahLst/>
                            <a:cxnLst/>
                            <a:rect l="l" t="t" r="r" b="b"/>
                            <a:pathLst>
                              <a:path w="83820" h="76200">
                                <a:moveTo>
                                  <a:pt x="38100" y="0"/>
                                </a:moveTo>
                                <a:lnTo>
                                  <a:pt x="83820" y="60960"/>
                                </a:lnTo>
                                <a:lnTo>
                                  <a:pt x="0" y="76200"/>
                                </a:lnTo>
                                <a:lnTo>
                                  <a:pt x="381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31" name="Forme libre 128"/>
                        <wps:cNvSpPr/>
                        <wps:spPr>
                          <a:xfrm>
                            <a:off x="1107360" y="3703320"/>
                            <a:ext cx="360000" cy="549360"/>
                          </a:xfrm>
                          <a:custGeom>
                            <a:avLst/>
                            <a:gdLst/>
                            <a:ahLst/>
                            <a:cxnLst/>
                            <a:rect l="l" t="t" r="r" b="b"/>
                            <a:pathLst>
                              <a:path w="365760" h="548640">
                                <a:moveTo>
                                  <a:pt x="182880" y="0"/>
                                </a:moveTo>
                                <a:cubicBezTo>
                                  <a:pt x="287020" y="0"/>
                                  <a:pt x="365760" y="119380"/>
                                  <a:pt x="365760" y="274320"/>
                                </a:cubicBezTo>
                                <a:cubicBezTo>
                                  <a:pt x="365760" y="430530"/>
                                  <a:pt x="287020" y="548640"/>
                                  <a:pt x="182880" y="548640"/>
                                </a:cubicBezTo>
                                <a:cubicBezTo>
                                  <a:pt x="80010" y="548640"/>
                                  <a:pt x="0" y="430530"/>
                                  <a:pt x="0" y="274320"/>
                                </a:cubicBezTo>
                                <a:cubicBezTo>
                                  <a:pt x="0" y="119380"/>
                                  <a:pt x="80010" y="0"/>
                                  <a:pt x="18288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32" name="Forme libre 129"/>
                        <wps:cNvSpPr/>
                        <wps:spPr>
                          <a:xfrm>
                            <a:off x="1107360" y="370332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33" name="Forme libre 130"/>
                        <wps:cNvSpPr/>
                        <wps:spPr>
                          <a:xfrm>
                            <a:off x="1474560" y="425952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1639DD4D" id="Groupe 112" o:spid="_x0000_s1085" style="width:516.45pt;height:335.5pt;mso-position-horizontal-relative:char;mso-position-vertical-relative:lin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">
                <v:rect id="Rectangle 113" o:spid="_x0000_s1086" style="position:absolute;left:114480;top:617400;width:838080;height:83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rsidR="002B23B0" w:rsidRDefault="002B23B0">
                        <w:pPr>
                          <w:overflowPunct w:val="0"/>
                          <w:spacing w:after="160" w:line="252" w:lineRule="auto"/>
                        </w:pPr>
                        <w:r>
                          <w:rPr>
                            <w:rFonts w:ascii="Calibri" w:hAnsi="Calibri"/>
                            <w:color w:val="000000"/>
                            <w:sz w:val="16"/>
                            <w:szCs w:val="16"/>
                          </w:rPr>
                          <w:t xml:space="preserve">Si les éléments </w:t>
                        </w:r>
                      </w:p>
                    </w:txbxContent>
                  </v:textbox>
                </v:rect>
                <v:rect id="Rectangle 114" o:spid="_x0000_s1087" style="position:absolute;left:114480;top:735480;width:455400;height:145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2B23B0" w:rsidRDefault="002B23B0">
                        <w:pPr>
                          <w:overflowPunct w:val="0"/>
                          <w:spacing w:after="160" w:line="252" w:lineRule="auto"/>
                        </w:pPr>
                        <w:proofErr w:type="gramStart"/>
                        <w:r>
                          <w:rPr>
                            <w:rFonts w:ascii="Calibri" w:hAnsi="Calibri"/>
                            <w:color w:val="000000"/>
                            <w:sz w:val="16"/>
                            <w:szCs w:val="16"/>
                          </w:rPr>
                          <w:t>sont</w:t>
                        </w:r>
                        <w:proofErr w:type="gramEnd"/>
                        <w:r>
                          <w:rPr>
                            <w:rFonts w:ascii="Calibri" w:hAnsi="Calibri"/>
                            <w:color w:val="000000"/>
                            <w:sz w:val="16"/>
                            <w:szCs w:val="16"/>
                          </w:rPr>
                          <w:t xml:space="preserve"> mal</w:t>
                        </w:r>
                      </w:p>
                    </w:txbxContent>
                  </v:textbox>
                </v:rect>
                <v:rect id="Rectangle 115" o:spid="_x0000_s1088" style="position:absolute;left:462240;top:712440;width:36720;height:18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116" o:spid="_x0000_s1089" style="position:absolute;left:114480;top:855360;width:547200;height:18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2B23B0" w:rsidRDefault="002B23B0">
                        <w:pPr>
                          <w:overflowPunct w:val="0"/>
                          <w:spacing w:after="160" w:line="252" w:lineRule="auto"/>
                        </w:pPr>
                        <w:proofErr w:type="gramStart"/>
                        <w:r>
                          <w:rPr>
                            <w:rFonts w:ascii="Calibri" w:hAnsi="Calibri"/>
                            <w:color w:val="000000"/>
                            <w:sz w:val="16"/>
                            <w:szCs w:val="16"/>
                          </w:rPr>
                          <w:t>classés</w:t>
                        </w:r>
                        <w:proofErr w:type="gramEnd"/>
                        <w:r>
                          <w:rPr>
                            <w:rFonts w:ascii="Calibri" w:hAnsi="Calibri"/>
                            <w:color w:val="000000"/>
                          </w:rPr>
                          <w:t xml:space="preserve">, </w:t>
                        </w:r>
                      </w:p>
                    </w:txbxContent>
                  </v:textbox>
                </v:rect>
                <v:rect id="Rectangle 117" o:spid="_x0000_s1090" style="position:absolute;left:114480;top:1003320;width:734760;height:18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2B23B0" w:rsidRDefault="002B23B0">
                        <w:pPr>
                          <w:overflowPunct w:val="0"/>
                          <w:spacing w:after="160" w:line="252" w:lineRule="auto"/>
                        </w:pPr>
                        <w:proofErr w:type="gramStart"/>
                        <w:r>
                          <w:rPr>
                            <w:rFonts w:ascii="Calibri" w:hAnsi="Calibri"/>
                            <w:color w:val="000000"/>
                            <w:sz w:val="16"/>
                            <w:szCs w:val="16"/>
                          </w:rPr>
                          <w:t>utiliser</w:t>
                        </w:r>
                        <w:proofErr w:type="gramEnd"/>
                        <w:r>
                          <w:rPr>
                            <w:rFonts w:ascii="Calibri" w:hAnsi="Calibri"/>
                            <w:color w:val="000000"/>
                            <w:sz w:val="16"/>
                            <w:szCs w:val="16"/>
                          </w:rPr>
                          <w:t xml:space="preserve"> les </w:t>
                        </w:r>
                      </w:p>
                    </w:txbxContent>
                  </v:textbox>
                </v:rect>
                <v:rect id="Rectangle 118" o:spid="_x0000_s1091" style="position:absolute;left:114480;top:1152000;width:867240;height:18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2B23B0" w:rsidRDefault="002B23B0">
                        <w:pPr>
                          <w:overflowPunct w:val="0"/>
                          <w:spacing w:after="160" w:line="252" w:lineRule="auto"/>
                        </w:pPr>
                        <w:proofErr w:type="gramStart"/>
                        <w:r>
                          <w:rPr>
                            <w:rFonts w:ascii="Calibri" w:hAnsi="Calibri"/>
                            <w:color w:val="000000"/>
                            <w:sz w:val="16"/>
                            <w:szCs w:val="16"/>
                          </w:rPr>
                          <w:t>flèches</w:t>
                        </w:r>
                        <w:proofErr w:type="gramEnd"/>
                        <w:r>
                          <w:rPr>
                            <w:rFonts w:ascii="Calibri" w:hAnsi="Calibri"/>
                            <w:color w:val="000000"/>
                            <w:sz w:val="16"/>
                            <w:szCs w:val="16"/>
                          </w:rPr>
                          <w:t xml:space="preserve"> pour </w:t>
                        </w:r>
                      </w:p>
                    </w:txbxContent>
                  </v:textbox>
                </v:rect>
                <v:rect id="Rectangle 119" o:spid="_x0000_s1092" style="position:absolute;left:114480;top:1299960;width:794880;height:18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2B23B0" w:rsidRDefault="002B23B0">
                        <w:pPr>
                          <w:overflowPunct w:val="0"/>
                          <w:spacing w:after="160" w:line="252" w:lineRule="auto"/>
                        </w:pPr>
                        <w:proofErr w:type="gramStart"/>
                        <w:r>
                          <w:rPr>
                            <w:rFonts w:ascii="Calibri" w:hAnsi="Calibri"/>
                            <w:color w:val="000000"/>
                            <w:sz w:val="16"/>
                            <w:szCs w:val="16"/>
                          </w:rPr>
                          <w:t>les</w:t>
                        </w:r>
                        <w:proofErr w:type="gramEnd"/>
                        <w:r>
                          <w:rPr>
                            <w:rFonts w:ascii="Calibri" w:hAnsi="Calibri"/>
                            <w:color w:val="000000"/>
                            <w:sz w:val="16"/>
                            <w:szCs w:val="16"/>
                          </w:rPr>
                          <w:t xml:space="preserve"> déplacer</w:t>
                        </w:r>
                      </w:p>
                    </w:txbxContent>
                  </v:textbox>
                </v:rect>
                <v:shape id="Forme libre 120" o:spid="_x0000_s1093" style="position:absolute;top:544680;width:17280;height:1031760;visibility:visible;mso-wrap-style:square;v-text-anchor:top" coordsize="22860,102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1kMAA&#10;AADcAAAADwAAAGRycy9kb3ducmV2LnhtbERPTYvCMBC9L/gfwgje1tSKi1ajuAuCJ3G1eB6asS02&#10;k9pEW/+9EQRv83ifs1h1phJ3alxpWcFoGIEgzqwuOVeQHjffUxDOI2usLJOCBzlYLXtfC0y0bfmf&#10;7gefixDCLkEFhfd1IqXLCjLohrYmDtzZNgZ9gE0udYNtCDeVjKPoRxosOTQUWNNfQdnlcDMKftN0&#10;vYvttS3TyeQ2Oj007i8zpQb9bj0H4anzH/HbvdVhfjyG1zPhAr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H1kMAAAADcAAAADwAAAAAAAAAAAAAAAACYAgAAZHJzL2Rvd25y&#10;ZXYueG1sUEsFBgAAAAAEAAQA9QAAAIUDAAAAAA==&#10;" path="m,l11430,11430,22860,22860r,980440l11430,1014730,,1026160,,xe" fillcolor="blue" stroked="f">
                  <v:path arrowok="t"/>
                </v:shape>
                <v:shape id="Forme libre 121" o:spid="_x0000_s1094" style="position:absolute;left:911880;top:544680;width:17280;height:1031760;visibility:visible;mso-wrap-style:square;v-text-anchor:top" coordsize="22860,102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t5MAA&#10;AADcAAAADwAAAGRycy9kb3ducmV2LnhtbERPTYvCMBC9L/gfwgje1tSii1ajuAuCJ3G1eB6asS02&#10;k9pEW/+9EQRv83ifs1h1phJ3alxpWcFoGIEgzqwuOVeQHjffUxDOI2usLJOCBzlYLXtfC0y0bfmf&#10;7gefixDCLkEFhfd1IqXLCjLohrYmDtzZNgZ9gE0udYNtCDeVjKPoRxosOTQUWNNfQdnlcDMKftN0&#10;vYvttS3TyeQ2Oj007i8zpQb9bj0H4anzH/HbvdVhfjyG1zPhAr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ht5MAAAADcAAAADwAAAAAAAAAAAAAAAACYAgAAZHJzL2Rvd25y&#10;ZXYueG1sUEsFBgAAAAAEAAQA9QAAAIUDAAAAAA==&#10;" path="m22860,r,1026160l11430,1014730,,1003300,,22860,11430,11430,22860,xe" fillcolor="blue" stroked="f">
                  <v:path arrowok="t"/>
                </v:shape>
                <v:shape id="Forme libre 122" o:spid="_x0000_s1095" style="position:absolute;top:544680;width:929160;height:17280;visibility:visible;mso-wrap-style:square;v-text-anchor:top" coordsize="934720,2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oMMMA&#10;AADcAAAADwAAAGRycy9kb3ducmV2LnhtbERPTWvCQBC9F/wPyxS81U0ClRJdxYqBqqemPdTbmJ0m&#10;odnZkF2T6K93C4Xe5vE+Z7keTSN66lxtWUE8i0AQF1bXXCr4/MieXkA4j6yxsUwKruRgvZo8LDHV&#10;duB36nNfihDCLkUFlfdtKqUrKjLoZrYlDty37Qz6ALtS6g6HEG4amUTRXBqsOTRU2NK2ouInvxgF&#10;Lj7F++zrmJxdY3an1xtuEjooNX0cNwsQnkb/L/5zv+kwP3mG32fC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YoMMMAAADcAAAADwAAAAAAAAAAAAAAAACYAgAAZHJzL2Rv&#10;d25yZXYueG1sUEsFBgAAAAAEAAQA9QAAAIgDAAAAAA==&#10;" path="m,l934720,,923290,11430,911860,22860r-889000,l11430,11430,,xe" fillcolor="blue" stroked="f">
                  <v:path arrowok="t"/>
                </v:shape>
                <v:shape id="Forme libre 123" o:spid="_x0000_s1096" style="position:absolute;top:1559520;width:929160;height:17280;visibility:visible;mso-wrap-style:square;v-text-anchor:top" coordsize="934720,2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2R8MA&#10;AADcAAAADwAAAGRycy9kb3ducmV2LnhtbERPTWvCQBC9F/wPywi9mU1yEEldRUWhrSfTHprbNDtN&#10;gtnZkN2a1F/vCkJv83ifs1yPphUX6l1jWUESxSCIS6sbrhR8fhxmCxDOI2tsLZOCP3KwXk2elphp&#10;O/CJLrmvRAhhl6GC2vsuk9KVNRl0ke2IA/dje4M+wL6SuschhJtWpnE8lwYbDg01drSrqTznv0aB&#10;S4rk7fB1TL9da/bF9oqblN6Vep6OmxcQnkb/L364X3WYn87h/ky4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S2R8MAAADcAAAADwAAAAAAAAAAAAAAAACYAgAAZHJzL2Rv&#10;d25yZXYueG1sUEsFBgAAAAAEAAQA9QAAAIgDAAAAAA==&#10;" path="m22860,l911860,r11430,11430l934720,22860,,22860,11430,11430,22860,xe" fillcolor="blue" stroked="f">
                  <v:path arrowok="t"/>
                </v:shape>
                <v:shape id="Forme libre 124" o:spid="_x0000_s1097" style="position:absolute;left:924480;width:5633640;height:4178160;visibility:visible;mso-wrap-style:square;v-text-anchor:top" coordsize="5628640,413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8aCMQA&#10;AADcAAAADwAAAGRycy9kb3ducmV2LnhtbERPS2vCQBC+F/wPyxR6KXVjDrbErCJqpHiLtoi3ITt5&#10;0OxsyG5j/PddoeBtPr7npKvRtGKg3jWWFcymEQjiwuqGKwVfp+ztA4TzyBpby6TgRg5Wy8lTiom2&#10;V85pOPpKhBB2CSqove8SKV1Rk0E3tR1x4ErbG/QB9pXUPV5DuGllHEVzabDh0FBjR5uaip/jr1Fw&#10;ubzu4nX+nW238pwfTlnZ7ueDUi/P43oBwtPoH+J/96cO8+N3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PGgjEAAAA3AAAAA8AAAAAAAAAAAAAAAAAmAIAAGRycy9k&#10;b3ducmV2LnhtbFBLBQYAAAAABAAEAPUAAACJAwAAAAA=&#10;" path="m,l5628640,r,4132580l,4132580,,e" stroked="f">
                  <v:path arrowok="t"/>
                </v:shape>
                <v:shape id="Picture 254" o:spid="_x0000_s1098" type="#_x0000_t75" style="position:absolute;left:924480;width:5633640;height:4178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tI47EAAAA3AAAAA8AAABkcnMvZG93bnJldi54bWxEj0+LwkAMxe/CfochC15Ep9uDSNdRisuK&#10;J/HfZW+hE9tiJ9PtjFq/vTkI3hLey3u/zJe9a9SNulB7NvA1SUARF97WXBo4HX/HM1AhIltsPJOB&#10;BwVYLj4Gc8ysv/OebodYKgnhkKGBKsY20zoUFTkME98Si3b2ncMoa1dq2+Fdwl2j0ySZaoc1S0OF&#10;La0qKi6HqzPw8/jTeZiOtptR0re7f7fOtzo1ZvjZ59+gIvXxbX5db6zgp0Irz8gEe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tI47EAAAA3AAAAA8AAAAAAAAAAAAAAAAA&#10;nwIAAGRycy9kb3ducmV2LnhtbFBLBQYAAAAABAAEAPcAAACQAwAAAAA=&#10;">
                  <v:imagedata r:id="rId47" o:title=""/>
                </v:shape>
                <v:shape id="Forme libre 126" o:spid="_x0000_s1099" style="position:absolute;left:1530360;top:2409840;width:1771560;height:1339200;visibility:visible;mso-wrap-style:square;v-text-anchor:top" coordsize="1771650,1329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q4cEA&#10;AADcAAAADwAAAGRycy9kb3ducmV2LnhtbERPS2vCQBC+F/oflin0UpqNOQSNWUUEsVA8VO19yE5e&#10;ZmfD7qrpv3cLhd7m43tOuZ7MIG7kfGdZwSxJQRBXVnfcKDifdu9zED4gaxwsk4If8rBePT+VWGh7&#10;5y+6HUMjYgj7AhW0IYyFlL5qyaBP7Egcudo6gyFC10jt8B7DzSCzNM2lwY5jQ4sjbVuqLserUVDL&#10;q/yeH/K3tO8/92ZxYYuOlXp9mTZLEIGm8C/+c3/oOD9bwO8z8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qquHBAAAA3AAAAA8AAAAAAAAAAAAAAAAAmAIAAGRycy9kb3du&#10;cmV2LnhtbFBLBQYAAAAABAAEAPUAAACGAwAAAAA=&#10;" path="m1771650,l,1329690e" filled="f" strokecolor="white" strokeweight=".71mm">
                  <v:stroke joinstyle="miter"/>
                  <v:path arrowok="t"/>
                </v:shape>
                <v:shape id="Forme libre 127" o:spid="_x0000_s1100" style="position:absolute;left:1473120;top:3719160;width:78120;height:71280;visibility:visible;mso-wrap-style:square;v-text-anchor:top" coordsize="8382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nMMYA&#10;AADcAAAADwAAAGRycy9kb3ducmV2LnhtbESPQWvCQBCF74X+h2UKvTUbFaSkrkECpSl4UFsQb0N2&#10;mqTNzobsGuO/dw5CbzO8N+99s8on16mRhtB6NjBLUlDElbct1wa+v95fXkGFiGyx80wGrhQgXz8+&#10;rDCz/sJ7Gg+xVhLCIUMDTYx9pnWoGnIYEt8Ti/bjB4dR1qHWdsCLhLtOz9N0qR22LA0N9lQ0VP0d&#10;zs7AabvAcVeVu896mx6XZfFR/gY25vlp2ryBijTFf/P9urS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nMMYAAADcAAAADwAAAAAAAAAAAAAAAACYAgAAZHJz&#10;L2Rvd25yZXYueG1sUEsFBgAAAAAEAAQA9QAAAIsDAAAAAA==&#10;" path="m38100,l83820,60960,,76200,38100,xe" fillcolor="blue" stroked="f">
                  <v:path arrowok="t"/>
                </v:shape>
                <v:shape id="Forme libre 128" o:spid="_x0000_s1101" style="position:absolute;left:1107360;top:3703320;width:360000;height:549360;visibility:visible;mso-wrap-style:square;v-text-anchor:top" coordsize="365760,54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2i9MIA&#10;AADcAAAADwAAAGRycy9kb3ducmV2LnhtbESPQWsCMRCF74X+hzBCbzVrl0rZGkUKikerXnobNtPN&#10;4mayJKm7/vuOIHib4b33zZvFavSdulBMbWADs2kBirgOtuXGwOm4ef0AlTKyxS4wGbhSgtXy+WmB&#10;lQ0Df9PlkBslEE4VGnA595XWqXbkMU1DTyzab4ges6yx0TbiIHDf6beimGuPLcsFhz19OarPhz8v&#10;FAFsy+F9HfufvKmbvdO70hnzMhnXn6Ayjflhvqd3VuqXM7g9IxPo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jaL0wgAAANwAAAAPAAAAAAAAAAAAAAAAAJgCAABkcnMvZG93&#10;bnJldi54bWxQSwUGAAAAAAQABAD1AAAAhwMAAAAA&#10;" path="m182880,c287020,,365760,119380,365760,274320v,156210,-78740,274320,-182880,274320c80010,548640,,430530,,274320,,119380,80010,,182880,xe" filled="f" strokecolor="white" strokeweight=".71mm">
                  <v:stroke joinstyle="miter"/>
                  <v:path arrowok="t"/>
                </v:shape>
                <v:shape id="Forme libre 129" o:spid="_x0000_s1102" style="position:absolute;left:1107360;top:370332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x8sAA&#10;AADcAAAADwAAAGRycy9kb3ducmV2LnhtbERPTYvCMBC9L/gfwgje1tQIslRjKYrgyUXd9Tw0Y1ts&#10;JqWJWv31G0HY2zze5yyy3jbiRp2vHWuYjBMQxIUzNZcafo6bzy8QPiAbbByThgd5yJaDjwWmxt15&#10;T7dDKEUMYZ+ihiqENpXSFxVZ9GPXEkfu7DqLIcKulKbDewy3jVRJMpMWa44NFba0qqi4HK5Ww6nf&#10;/Vpqv5/NcXrK1yqoiS+V1qNhn89BBOrDv/jt3po4f6rg9Uy8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vx8sAAAADcAAAADwAAAAAAAAAAAAAAAACYAgAAZHJzL2Rvd25y&#10;ZXYueG1sUEsFBgAAAAAEAAQA9QAAAIUDAAAAAA==&#10;" path="m,l,xe" filled="f" strokecolor="white" strokeweight=".71mm">
                  <v:stroke joinstyle="miter"/>
                  <v:path arrowok="t"/>
                </v:shape>
                <v:shape id="Forme libre 130" o:spid="_x0000_s1103" style="position:absolute;left:1474560;top:425952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UacAA&#10;AADcAAAADwAAAGRycy9kb3ducmV2LnhtbERPTYvCMBC9C/6HMII3TW1BpJoWWRE8Kequ56EZ27LN&#10;pDRRq7/eLCx4m8f7nFXem0bcqXO1ZQWzaQSCuLC65lLB93k7WYBwHlljY5kUPMlBng0HK0y1ffCR&#10;7idfihDCLkUFlfdtKqUrKjLoprYlDtzVdgZ9gF0pdYePEG4aGUfRXBqsOTRU2NJXRcXv6WYUXPr9&#10;j6H28GrOyWW9iX08c2Ws1HjUr5cgPPX+I/5373SYnyTw90y4QG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dUacAAAADcAAAADwAAAAAAAAAAAAAAAACYAgAAZHJzL2Rvd25y&#10;ZXYueG1sUEsFBgAAAAAEAAQA9QAAAIUDAAAAAA==&#10;" path="m,l,xe" filled="f" strokecolor="white" strokeweight=".71mm">
                  <v:stroke joinstyle="miter"/>
                  <v:path arrowok="t"/>
                </v:shape>
                <w10:anchorlock/>
              </v:group>
            </w:pict>
          </mc:Fallback>
        </mc:AlternateContent>
      </w:r>
    </w:p>
    <w:p>
      <w:pPr>
        <w:spacing w:after="171"/>
        <w:ind w:left="-5"/>
      </w:pPr>
      <w:r>
        <w:t>Saisir un nom simple pour la sauvegarde et renseigner la ligne désignation (exemple ci-dessous)</w:t>
      </w:r>
    </w:p>
    <w:p>
      <w:pPr>
        <w:spacing w:line="259" w:lineRule="auto"/>
        <w:ind w:left="738"/>
      </w:pPr>
      <w:r>
        <w:rPr>
          <w:noProof/>
        </w:rPr>
        <mc:AlternateContent>
          <mc:Choice Requires="wpg">
            <w:drawing>
              <wp:inline distT="0" distB="0" distL="0" distR="0">
                <wp:extent cx="4888865" cy="3549015"/>
                <wp:effectExtent l="0" t="0" r="0" b="0"/>
                <wp:docPr id="113" name="Groupe 113"/>
                <wp:cNvGraphicFramePr/>
                <a:graphic xmlns:a="http://schemas.openxmlformats.org/drawingml/2006/main">
                  <a:graphicData uri="http://schemas.microsoft.com/office/word/2010/wordprocessingGroup">
                    <wpg:wgp>
                      <wpg:cNvGrpSpPr/>
                      <wpg:grpSpPr>
                        <a:xfrm>
                          <a:off x="0" y="0"/>
                          <a:ext cx="4888080" cy="3548520"/>
                          <a:chOff x="0" y="0"/>
                          <a:chExt cx="0" cy="0"/>
                        </a:xfrm>
                      </wpg:grpSpPr>
                      <pic:pic xmlns:pic="http://schemas.openxmlformats.org/drawingml/2006/picture">
                        <pic:nvPicPr>
                          <pic:cNvPr id="135" name="Picture 261"/>
                          <pic:cNvPicPr/>
                        </pic:nvPicPr>
                        <pic:blipFill>
                          <a:blip r:embed="rId48"/>
                          <a:stretch/>
                        </pic:blipFill>
                        <pic:spPr>
                          <a:xfrm>
                            <a:off x="92880" y="0"/>
                            <a:ext cx="4795560" cy="3492360"/>
                          </a:xfrm>
                          <a:prstGeom prst="rect">
                            <a:avLst/>
                          </a:prstGeom>
                          <a:ln>
                            <a:noFill/>
                          </a:ln>
                        </pic:spPr>
                      </pic:pic>
                      <wps:wsp>
                        <wps:cNvPr id="136" name="Forme libre 133"/>
                        <wps:cNvSpPr/>
                        <wps:spPr>
                          <a:xfrm>
                            <a:off x="425520" y="1991880"/>
                            <a:ext cx="1678320" cy="1149840"/>
                          </a:xfrm>
                          <a:custGeom>
                            <a:avLst/>
                            <a:gdLst/>
                            <a:ahLst/>
                            <a:cxnLst/>
                            <a:rect l="l" t="t" r="r" b="b"/>
                            <a:pathLst>
                              <a:path w="1678940" h="1155700">
                                <a:moveTo>
                                  <a:pt x="1678940" y="0"/>
                                </a:moveTo>
                                <a:lnTo>
                                  <a:pt x="0" y="1155700"/>
                                </a:lnTo>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37" name="Forme libre 134"/>
                        <wps:cNvSpPr/>
                        <wps:spPr>
                          <a:xfrm>
                            <a:off x="367200" y="3113280"/>
                            <a:ext cx="79200" cy="69120"/>
                          </a:xfrm>
                          <a:custGeom>
                            <a:avLst/>
                            <a:gdLst/>
                            <a:ahLst/>
                            <a:cxnLst/>
                            <a:rect l="l" t="t" r="r" b="b"/>
                            <a:pathLst>
                              <a:path w="85090" h="74930">
                                <a:moveTo>
                                  <a:pt x="41910" y="0"/>
                                </a:moveTo>
                                <a:lnTo>
                                  <a:pt x="85090" y="62230"/>
                                </a:lnTo>
                                <a:lnTo>
                                  <a:pt x="0" y="74930"/>
                                </a:lnTo>
                                <a:lnTo>
                                  <a:pt x="4191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38" name="Forme libre 135"/>
                        <wps:cNvSpPr/>
                        <wps:spPr>
                          <a:xfrm>
                            <a:off x="0" y="3180600"/>
                            <a:ext cx="360000" cy="360000"/>
                          </a:xfrm>
                          <a:custGeom>
                            <a:avLst/>
                            <a:gdLst/>
                            <a:ahLst/>
                            <a:cxnLst/>
                            <a:rect l="l" t="t" r="r" b="b"/>
                            <a:pathLst>
                              <a:path w="365760" h="365760">
                                <a:moveTo>
                                  <a:pt x="182880" y="0"/>
                                </a:moveTo>
                                <a:cubicBezTo>
                                  <a:pt x="285750" y="0"/>
                                  <a:pt x="365760" y="80010"/>
                                  <a:pt x="365760" y="182880"/>
                                </a:cubicBezTo>
                                <a:cubicBezTo>
                                  <a:pt x="365760" y="287020"/>
                                  <a:pt x="285750" y="365760"/>
                                  <a:pt x="182880" y="365760"/>
                                </a:cubicBezTo>
                                <a:cubicBezTo>
                                  <a:pt x="78740" y="365760"/>
                                  <a:pt x="0" y="287020"/>
                                  <a:pt x="0" y="182880"/>
                                </a:cubicBezTo>
                                <a:cubicBezTo>
                                  <a:pt x="0" y="80010"/>
                                  <a:pt x="78740" y="0"/>
                                  <a:pt x="18288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39" name="Forme libre 136"/>
                        <wps:cNvSpPr/>
                        <wps:spPr>
                          <a:xfrm>
                            <a:off x="0" y="318060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40" name="Forme libre 137"/>
                        <wps:cNvSpPr/>
                        <wps:spPr>
                          <a:xfrm>
                            <a:off x="365760" y="354780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style="position:absolute;margin-left:0pt;margin-top:-279.45pt;width:384.9pt;height:279.4pt" coordorigin="0,-5589" coordsize="7698,5588">
                <v:shape id="shape_0" ID="Picture 261" stroked="f" style="position:absolute;left:146;top:-5589;width:7551;height:5499;mso-position-vertical:top" type="shapetype_75">
                  <v:imagedata r:id="rId49" o:detectmouseclick="t"/>
                  <w10:wrap type="none"/>
                  <v:stroke color="#3465a4" joinstyle="round" endcap="flat"/>
                </v:shape>
              </v:group>
            </w:pict>
          </mc:Fallback>
        </mc:AlternateContent>
      </w:r>
    </w:p>
    <w:p>
      <w:pPr>
        <w:spacing w:after="100" w:line="264" w:lineRule="auto"/>
        <w:ind w:left="-5"/>
        <w:rPr>
          <w:rFonts w:ascii="Arial" w:eastAsia="Arial" w:hAnsi="Arial" w:cs="Arial"/>
          <w:b/>
        </w:rPr>
      </w:pPr>
      <w:r>
        <w:rPr>
          <w:rFonts w:ascii="Arial" w:eastAsia="Arial" w:hAnsi="Arial" w:cs="Arial"/>
          <w:b/>
        </w:rPr>
        <w:t>Cliquer sur valider</w:t>
      </w:r>
    </w:p>
    <w:p>
      <w:pPr>
        <w:spacing w:after="926" w:line="259" w:lineRule="auto"/>
      </w:pPr>
      <w:r>
        <w:rPr>
          <w:noProof/>
        </w:rPr>
        <w:lastRenderedPageBreak/>
        <mc:AlternateContent>
          <mc:Choice Requires="wpg">
            <w:drawing>
              <wp:inline distT="0" distB="0" distL="0" distR="0">
                <wp:extent cx="5738495" cy="4270375"/>
                <wp:effectExtent l="0" t="0" r="0" b="0"/>
                <wp:docPr id="114" name="Groupe 114"/>
                <wp:cNvGraphicFramePr/>
                <a:graphic xmlns:a="http://schemas.openxmlformats.org/drawingml/2006/main">
                  <a:graphicData uri="http://schemas.microsoft.com/office/word/2010/wordprocessingGroup">
                    <wpg:wgp>
                      <wpg:cNvGrpSpPr/>
                      <wpg:grpSpPr>
                        <a:xfrm>
                          <a:off x="0" y="0"/>
                          <a:ext cx="5738040" cy="4269600"/>
                          <a:chOff x="0" y="0"/>
                          <a:chExt cx="0" cy="0"/>
                        </a:xfrm>
                      </wpg:grpSpPr>
                      <wps:wsp>
                        <wps:cNvPr id="142" name="Rectangle 139"/>
                        <wps:cNvSpPr/>
                        <wps:spPr>
                          <a:xfrm>
                            <a:off x="0" y="4083120"/>
                            <a:ext cx="1818000" cy="18684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Cliquer sur enregistrer</w:t>
                              </w:r>
                            </w:p>
                          </w:txbxContent>
                        </wps:txbx>
                        <wps:bodyPr lIns="0" tIns="0" rIns="0" bIns="0">
                          <a:noAutofit/>
                        </wps:bodyPr>
                      </wps:wsp>
                      <pic:pic xmlns:pic="http://schemas.openxmlformats.org/drawingml/2006/picture">
                        <pic:nvPicPr>
                          <pic:cNvPr id="143" name="Picture 312"/>
                          <pic:cNvPicPr/>
                        </pic:nvPicPr>
                        <pic:blipFill>
                          <a:blip r:embed="rId50"/>
                          <a:stretch/>
                        </pic:blipFill>
                        <pic:spPr>
                          <a:xfrm>
                            <a:off x="104040" y="0"/>
                            <a:ext cx="5633640" cy="4071600"/>
                          </a:xfrm>
                          <a:prstGeom prst="rect">
                            <a:avLst/>
                          </a:prstGeom>
                          <a:ln>
                            <a:noFill/>
                          </a:ln>
                        </pic:spPr>
                      </pic:pic>
                      <wps:wsp>
                        <wps:cNvPr id="144" name="Forme libre 141"/>
                        <wps:cNvSpPr/>
                        <wps:spPr>
                          <a:xfrm>
                            <a:off x="619920" y="2244600"/>
                            <a:ext cx="2044080" cy="1449000"/>
                          </a:xfrm>
                          <a:custGeom>
                            <a:avLst/>
                            <a:gdLst/>
                            <a:ahLst/>
                            <a:cxnLst/>
                            <a:rect l="l" t="t" r="r" b="b"/>
                            <a:pathLst>
                              <a:path w="2044700" h="1422400">
                                <a:moveTo>
                                  <a:pt x="2044700" y="0"/>
                                </a:moveTo>
                                <a:lnTo>
                                  <a:pt x="0" y="1422400"/>
                                </a:lnTo>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45" name="Forme libre 142"/>
                        <wps:cNvSpPr/>
                        <wps:spPr>
                          <a:xfrm>
                            <a:off x="561240" y="3664440"/>
                            <a:ext cx="79200" cy="70560"/>
                          </a:xfrm>
                          <a:custGeom>
                            <a:avLst/>
                            <a:gdLst/>
                            <a:ahLst/>
                            <a:cxnLst/>
                            <a:rect l="l" t="t" r="r" b="b"/>
                            <a:pathLst>
                              <a:path w="85090" h="74930">
                                <a:moveTo>
                                  <a:pt x="40640" y="0"/>
                                </a:moveTo>
                                <a:lnTo>
                                  <a:pt x="85090" y="62230"/>
                                </a:lnTo>
                                <a:lnTo>
                                  <a:pt x="0" y="74930"/>
                                </a:lnTo>
                                <a:lnTo>
                                  <a:pt x="4064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46" name="Forme libre 143"/>
                        <wps:cNvSpPr/>
                        <wps:spPr>
                          <a:xfrm>
                            <a:off x="286920" y="3740760"/>
                            <a:ext cx="361440" cy="367560"/>
                          </a:xfrm>
                          <a:custGeom>
                            <a:avLst/>
                            <a:gdLst/>
                            <a:ahLst/>
                            <a:cxnLst/>
                            <a:rect l="l" t="t" r="r" b="b"/>
                            <a:pathLst>
                              <a:path w="367030" h="365760">
                                <a:moveTo>
                                  <a:pt x="182880" y="0"/>
                                </a:moveTo>
                                <a:cubicBezTo>
                                  <a:pt x="287020" y="0"/>
                                  <a:pt x="367030" y="78740"/>
                                  <a:pt x="367030" y="182880"/>
                                </a:cubicBezTo>
                                <a:cubicBezTo>
                                  <a:pt x="367030" y="285750"/>
                                  <a:pt x="287020" y="365760"/>
                                  <a:pt x="182880" y="365760"/>
                                </a:cubicBezTo>
                                <a:cubicBezTo>
                                  <a:pt x="78740" y="365760"/>
                                  <a:pt x="0" y="285750"/>
                                  <a:pt x="0" y="182880"/>
                                </a:cubicBezTo>
                                <a:cubicBezTo>
                                  <a:pt x="0" y="78740"/>
                                  <a:pt x="78740" y="0"/>
                                  <a:pt x="18288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47" name="Forme libre 144"/>
                        <wps:cNvSpPr/>
                        <wps:spPr>
                          <a:xfrm>
                            <a:off x="286920" y="374076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6C83B20" id="Groupe 114" o:spid="_x0000_s1104" style="width:451.85pt;height:336.25pt;mso-position-horizontal-relative:char;mso-position-vertical-relative:lin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">
                <v:rect id="Rectangle 139" o:spid="_x0000_s1105" style="position:absolute;top:4083120;width:1818000;height:186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2B23B0" w:rsidRDefault="002B23B0">
                        <w:pPr>
                          <w:overflowPunct w:val="0"/>
                          <w:spacing w:after="160" w:line="252" w:lineRule="auto"/>
                        </w:pPr>
                        <w:r>
                          <w:rPr>
                            <w:rFonts w:ascii="Arial" w:eastAsia="Arial" w:hAnsi="Arial" w:cs="Arial"/>
                            <w:b/>
                            <w:bCs/>
                            <w:color w:val="000000"/>
                          </w:rPr>
                          <w:t>Cliquer sur enregistrer</w:t>
                        </w:r>
                      </w:p>
                    </w:txbxContent>
                  </v:textbox>
                </v:rect>
                <v:shape id="Picture 312" o:spid="_x0000_s1106" type="#_x0000_t75" style="position:absolute;left:104040;width:5633640;height:407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fkTEAAAA3AAAAA8AAABkcnMvZG93bnJldi54bWxEj0uLwkAQhO/C/oehF7zpxAcq0VGWBSV7&#10;1Ai7xzbTeWCmJ2RGE//9jiB466aqvq7e7HpTizu1rrKsYDKOQBBnVldcKDin+9EKhPPIGmvLpOBB&#10;Dnbbj8EGY207PtL95AsRIOxiVFB638RSuqwkg25sG+Kg5bY16MPaFlK32AW4qeU0ihbSYMXhQokN&#10;fZeUXU83Eyh5eqmi2TVPm9+l//uZJ4tDlyg1/Oy/1iA89f5tfqUTHerP5vB8Jkwg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ofkTEAAAA3AAAAA8AAAAAAAAAAAAAAAAA&#10;nwIAAGRycy9kb3ducmV2LnhtbFBLBQYAAAAABAAEAPcAAACQAwAAAAA=&#10;">
                  <v:imagedata r:id="rId51" o:title=""/>
                </v:shape>
                <v:shape id="Forme libre 141" o:spid="_x0000_s1107" style="position:absolute;left:619920;top:2244600;width:2044080;height:1449000;visibility:visible;mso-wrap-style:square;v-text-anchor:top" coordsize="2044700,142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1XcQA&#10;AADcAAAADwAAAGRycy9kb3ducmV2LnhtbESP0WrCQBBF3wv9h2UKvjW7kVBtdBVRhD60iNoPGLJj&#10;EtydDdmNxr/vFgp9m+Hec+fOcj06K27Uh9azhjxTIIgrb1quNXyf969zECEiG7SeScODAqxXz09L&#10;LI2/85Fup1iLFMKhRA1NjF0pZagachgy3xEn7eJ7hzGtfS1Nj/cU7qycKvUmHbacLjTY0bah6noa&#10;XKpxHd/VQR0+ZzPni93A1n7xXuvJy7hZgIg0xn/zH/1hElfk8PtMmk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bNV3EAAAA3AAAAA8AAAAAAAAAAAAAAAAAmAIAAGRycy9k&#10;b3ducmV2LnhtbFBLBQYAAAAABAAEAPUAAACJAwAAAAA=&#10;" path="m2044700,l,1422400e" filled="f" strokecolor="white" strokeweight=".71mm">
                  <v:stroke joinstyle="miter"/>
                  <v:path arrowok="t"/>
                </v:shape>
                <v:shape id="Forme libre 142" o:spid="_x0000_s1108" style="position:absolute;left:561240;top:3664440;width:79200;height:70560;visibility:visible;mso-wrap-style:square;v-text-anchor:top" coordsize="8509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0XsMA&#10;AADcAAAADwAAAGRycy9kb3ducmV2LnhtbERPS2sCMRC+F/wPYYReimYrpS6rUaRgEXupD/A6bMbd&#10;xc0kbqJZ/31TKPQ2H99z5svetOJOnW8sK3gdZyCIS6sbrhQcD+tRDsIHZI2tZVLwIA/LxeBpjoW2&#10;kXd034dKpBD2BSqoQ3CFlL6syaAfW0ecuLPtDIYEu0rqDmMKN62cZNm7NNhwaqjR0UdN5WV/Mwrc&#10;d5w+suvLKVb5dvOlP10et06p52G/moEI1Id/8Z97o9P8twn8PpMu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M0XsMAAADcAAAADwAAAAAAAAAAAAAAAACYAgAAZHJzL2Rv&#10;d25yZXYueG1sUEsFBgAAAAAEAAQA9QAAAIgDAAAAAA==&#10;" path="m40640,l85090,62230,,74930,40640,xe" fillcolor="blue" stroked="f">
                  <v:path arrowok="t"/>
                </v:shape>
                <v:shape id="Forme libre 143" o:spid="_x0000_s1109" style="position:absolute;left:286920;top:3740760;width:361440;height:367560;visibility:visible;mso-wrap-style:square;v-text-anchor:top" coordsize="367030,36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a6iMMA&#10;AADcAAAADwAAAGRycy9kb3ducmV2LnhtbERPyWrDMBC9F/IPYgK9NXKaNiSuZZMGArmYkoWcp9bU&#10;NrVGxpKX/n1VKOQ2j7dOkk2mEQN1rrasYLmIQBAXVtdcKrheDk8bEM4ja2wsk4IfcpCls4cEY21H&#10;PtFw9qUIIexiVFB538ZSuqIig25hW+LAfdnOoA+wK6XucAzhppHPUbSWBmsODRW2tK+o+D73RsEh&#10;f81v/cf2M3pvbutxuOT+eNoq9Tifdm8gPE3+Lv53H3WY/7KCv2fCB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a6iMMAAADcAAAADwAAAAAAAAAAAAAAAACYAgAAZHJzL2Rv&#10;d25yZXYueG1sUEsFBgAAAAAEAAQA9QAAAIgDAAAAAA==&#10;" path="m182880,c287020,,367030,78740,367030,182880v,102870,-80010,182880,-184150,182880c78740,365760,,285750,,182880,,78740,78740,,182880,xe" filled="f" strokecolor="white" strokeweight=".71mm">
                  <v:stroke joinstyle="miter"/>
                  <v:path arrowok="t"/>
                </v:shape>
                <v:shape id="Forme libre 144" o:spid="_x0000_s1110" style="position:absolute;left:286920;top:374076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YMEA&#10;AADcAAAADwAAAGRycy9kb3ducmV2LnhtbERPTYvCMBC9L/gfwgje1tQqi9SmIi6CJ2Wteh6asS02&#10;k9JktfrrjbCwt3m8z0mXvWnEjTpXW1YwGUcgiAuray4VHPPN5xyE88gaG8uk4EEOltngI8VE2zv/&#10;0O3gSxFC2CWooPK+TaR0RUUG3di2xIG72M6gD7Arpe7wHsJNI+Mo+pIGaw4NFba0rqi4Hn6NgnO/&#10;Oxlq988mn55X37GPJ66MlRoN+9UChKfe/4v/3Fsd5s9m8H4mXC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Iv2DBAAAA3AAAAA8AAAAAAAAAAAAAAAAAmAIAAGRycy9kb3du&#10;cmV2LnhtbFBLBQYAAAAABAAEAPUAAACGAwAAAAA=&#10;" path="m,l,xe" filled="f" strokecolor="white" strokeweight=".71mm">
                  <v:stroke joinstyle="miter"/>
                  <v:path arrowok="t"/>
                </v:shape>
                <w10:anchorlock/>
              </v:group>
            </w:pict>
          </mc:Fallback>
        </mc:AlternateContent>
      </w:r>
    </w:p>
    <w:p>
      <w:pPr>
        <w:numPr>
          <w:ilvl w:val="0"/>
          <w:numId w:val="51"/>
        </w:numPr>
        <w:rPr>
          <w:rFonts w:ascii="Calibri Light" w:hAnsi="Calibri Light"/>
          <w:color w:val="2E74B5"/>
          <w:sz w:val="32"/>
          <w:szCs w:val="32"/>
        </w:rPr>
      </w:pPr>
      <w:r>
        <w:rPr>
          <w:rFonts w:ascii="Calibri Light" w:hAnsi="Calibri Light"/>
          <w:color w:val="2E74B5"/>
          <w:sz w:val="32"/>
          <w:szCs w:val="32"/>
        </w:rPr>
        <w:t>A partir de la ZRNF11, détermination des recouvrements donnant lieu à rétablissement de crédits »</w:t>
      </w:r>
    </w:p>
    <w:p>
      <w:pPr>
        <w:spacing w:after="67"/>
        <w:ind w:left="-5"/>
      </w:pPr>
    </w:p>
    <w:p>
      <w:pPr>
        <w:spacing w:after="67"/>
        <w:ind w:left="-5"/>
        <w:jc w:val="both"/>
      </w:pPr>
      <w:r>
        <w:t>Le montant des recouvrements donnant lieu à rétablissement de crédits se calcule par la différence entre la colonne « Montant encaissements et la colonne « Montant rétabli ». Le montant à rétablir se calcule par facture RNF.</w:t>
      </w:r>
    </w:p>
    <w:p>
      <w:pPr>
        <w:spacing w:after="67"/>
        <w:ind w:left="-5"/>
        <w:jc w:val="both"/>
      </w:pPr>
    </w:p>
    <w:tbl>
      <w:tblPr>
        <w:tblW w:w="10224" w:type="dxa"/>
        <w:tblInd w:w="-126" w:type="dxa"/>
        <w:tblCellMar>
          <w:left w:w="126" w:type="dxa"/>
          <w:bottom w:w="297" w:type="dxa"/>
          <w:right w:w="468" w:type="dxa"/>
        </w:tblCellMar>
        <w:tblLook w:val="04A0" w:firstRow="1" w:lastRow="0" w:firstColumn="1" w:lastColumn="0" w:noHBand="0" w:noVBand="1"/>
      </w:tblPr>
      <w:tblGrid>
        <w:gridCol w:w="10224"/>
      </w:tblGrid>
      <w:tr>
        <w:trPr>
          <w:trHeight w:val="3600"/>
        </w:trPr>
        <w:tc>
          <w:tcPr>
            <w:tcW w:w="10224" w:type="dxa"/>
            <w:tcBorders>
              <w:top w:val="single" w:sz="16" w:space="0" w:color="FF0000"/>
              <w:left w:val="single" w:sz="16" w:space="0" w:color="FF0000"/>
              <w:bottom w:val="single" w:sz="16" w:space="0" w:color="FF0000"/>
              <w:right w:val="single" w:sz="16" w:space="0" w:color="FF0000"/>
            </w:tcBorders>
            <w:shd w:val="clear" w:color="auto" w:fill="auto"/>
            <w:vAlign w:val="bottom"/>
          </w:tcPr>
          <w:p>
            <w:pPr>
              <w:suppressAutoHyphens w:val="0"/>
              <w:spacing w:after="7" w:line="259" w:lineRule="auto"/>
              <w:ind w:left="20"/>
              <w:rPr>
                <w:rFonts w:ascii="Calibri" w:hAnsi="Calibri"/>
                <w:szCs w:val="22"/>
              </w:rPr>
            </w:pPr>
            <w:r>
              <w:rPr>
                <w:noProof/>
              </w:rPr>
              <mc:AlternateContent>
                <mc:Choice Requires="wpg">
                  <w:drawing>
                    <wp:inline distT="0" distB="0" distL="0" distR="0">
                      <wp:extent cx="332105" cy="278765"/>
                      <wp:effectExtent l="0" t="0" r="0" b="0"/>
                      <wp:docPr id="115" name="Groupe 115"/>
                      <wp:cNvGraphicFramePr/>
                      <a:graphic xmlns:a="http://schemas.openxmlformats.org/drawingml/2006/main">
                        <a:graphicData uri="http://schemas.microsoft.com/office/word/2010/wordprocessingGroup">
                          <wpg:wgp>
                            <wpg:cNvGrpSpPr/>
                            <wpg:grpSpPr>
                              <a:xfrm>
                                <a:off x="0" y="0"/>
                                <a:ext cx="331560" cy="278280"/>
                                <a:chOff x="0" y="0"/>
                                <a:chExt cx="0" cy="0"/>
                              </a:xfrm>
                            </wpg:grpSpPr>
                            <wps:wsp>
                              <wps:cNvPr id="134" name="Forme libre 146"/>
                              <wps:cNvSpPr/>
                              <wps:spPr>
                                <a:xfrm>
                                  <a:off x="3960" y="3240"/>
                                  <a:ext cx="327600" cy="273600"/>
                                </a:xfrm>
                                <a:custGeom>
                                  <a:avLst/>
                                  <a:gdLst/>
                                  <a:ahLst/>
                                  <a:cxnLst/>
                                  <a:rect l="l" t="t" r="r" b="b"/>
                                  <a:pathLst>
                                    <a:path w="326390" h="273050">
                                      <a:moveTo>
                                        <a:pt x="0" y="0"/>
                                      </a:moveTo>
                                      <a:lnTo>
                                        <a:pt x="326390" y="0"/>
                                      </a:lnTo>
                                      <a:lnTo>
                                        <a:pt x="326390" y="273050"/>
                                      </a:lnTo>
                                      <a:lnTo>
                                        <a:pt x="0" y="273050"/>
                                      </a:lnTo>
                                      <a:lnTo>
                                        <a:pt x="0" y="0"/>
                                      </a:lnTo>
                                    </a:path>
                                  </a:pathLst>
                                </a:cu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41" name="Picture 3285"/>
                                <pic:cNvPicPr/>
                              </pic:nvPicPr>
                              <pic:blipFill>
                                <a:blip r:embed="rId52"/>
                                <a:stretch/>
                              </pic:blipFill>
                              <pic:spPr>
                                <a:xfrm>
                                  <a:off x="0" y="0"/>
                                  <a:ext cx="330120" cy="278280"/>
                                </a:xfrm>
                                <a:prstGeom prst="rect">
                                  <a:avLst/>
                                </a:prstGeom>
                                <a:ln>
                                  <a:noFill/>
                                </a:ln>
                              </pic:spPr>
                            </pic:pic>
                          </wpg:wgp>
                        </a:graphicData>
                      </a:graphic>
                    </wp:inline>
                  </w:drawing>
                </mc:Choice>
                <mc:Fallback>
                  <w:pict>
                    <v:group id="shape_0" style="position:absolute;margin-left:0pt;margin-top:-21.95pt;width:26.1pt;height:21.9pt" coordorigin="0,-439" coordsize="522,438">
                      <v:shape id="shape_0" ID="Picture 3285" stroked="f" style="position:absolute;left:0;top:-439;width:519;height:437;mso-position-vertical:top" type="shapetype_75">
                        <v:imagedata r:id="rId53" o:detectmouseclick="t"/>
                        <w10:wrap type="none"/>
                        <v:stroke color="#3465a4" joinstyle="round" endcap="flat"/>
                      </v:shape>
                    </v:group>
                  </w:pict>
                </mc:Fallback>
              </mc:AlternateContent>
            </w:r>
          </w:p>
          <w:p>
            <w:pPr>
              <w:suppressAutoHyphens w:val="0"/>
              <w:jc w:val="both"/>
              <w:rPr>
                <w:rFonts w:ascii="Arial" w:eastAsia="Arial" w:hAnsi="Arial" w:cs="Arial"/>
                <w:b/>
                <w:sz w:val="24"/>
                <w:szCs w:val="22"/>
              </w:rPr>
            </w:pPr>
            <w:r>
              <w:rPr>
                <w:rFonts w:ascii="Arial" w:eastAsia="Arial" w:hAnsi="Arial" w:cs="Arial"/>
                <w:b/>
                <w:sz w:val="24"/>
                <w:szCs w:val="22"/>
              </w:rPr>
              <w:t>La colonne « Montant rétabli » peut être vide malgré la comptabilisation d’écriture de rétablissement de crédits.</w:t>
            </w:r>
          </w:p>
          <w:p>
            <w:pPr>
              <w:suppressAutoHyphens w:val="0"/>
              <w:jc w:val="both"/>
              <w:rPr>
                <w:rFonts w:ascii="Arial" w:eastAsia="Arial" w:hAnsi="Arial" w:cs="Arial"/>
                <w:b/>
                <w:sz w:val="24"/>
                <w:szCs w:val="22"/>
              </w:rPr>
            </w:pPr>
            <w:r>
              <w:rPr>
                <w:rFonts w:ascii="Arial" w:eastAsia="Arial" w:hAnsi="Arial" w:cs="Arial"/>
                <w:b/>
                <w:sz w:val="24"/>
                <w:szCs w:val="22"/>
              </w:rPr>
              <w:t>Cela s’explique par le fait que les rétablissements de crédits effectués avant 2014 ne sont rattachés à aucune facture RNF dans la ZRNF11, mais aussi que le numéro de facture renseigné sur la pièce de rétablissement de crédits sur la zone « texte d’en tête » ne respecte pas le formalisme de la zone de référence :  société, exercice, numéro de facture.</w:t>
            </w:r>
          </w:p>
          <w:p>
            <w:pPr>
              <w:suppressAutoHyphens w:val="0"/>
              <w:spacing w:line="259" w:lineRule="auto"/>
              <w:ind w:right="4"/>
              <w:jc w:val="both"/>
              <w:rPr>
                <w:rFonts w:ascii="Arial" w:eastAsia="Arial" w:hAnsi="Arial" w:cs="Arial"/>
                <w:b/>
                <w:sz w:val="24"/>
                <w:szCs w:val="22"/>
              </w:rPr>
            </w:pPr>
            <w:r>
              <w:rPr>
                <w:rFonts w:ascii="Arial" w:eastAsia="Arial" w:hAnsi="Arial" w:cs="Arial"/>
                <w:b/>
                <w:sz w:val="24"/>
                <w:szCs w:val="22"/>
              </w:rPr>
              <w:t>Il conviendra donc de s’assurer que le recouvrement n’a pas donné lieu à rétablissements de crédits via la restitution ZRNF11 pièce RDC, et/ou la restitution ZJDP (journal des pièces).</w:t>
            </w:r>
          </w:p>
        </w:tc>
      </w:tr>
    </w:tbl>
    <w:p>
      <w:pPr>
        <w:rPr>
          <w:rFonts w:ascii="Arial" w:eastAsia="MS Mincho" w:hAnsi="Arial"/>
          <w:bCs/>
          <w:sz w:val="22"/>
          <w:szCs w:val="28"/>
          <w:lang w:eastAsia="ja-JP"/>
        </w:rPr>
      </w:pPr>
      <w:r>
        <w:br w:type="page"/>
      </w:r>
    </w:p>
    <w:p>
      <w:pPr>
        <w:rPr>
          <w:rFonts w:ascii="Calibri Light" w:hAnsi="Calibri Light"/>
          <w:color w:val="2E74B5"/>
          <w:sz w:val="26"/>
        </w:rPr>
      </w:pPr>
      <w:r>
        <w:rPr>
          <w:rFonts w:ascii="Calibri Light" w:hAnsi="Calibri Light"/>
          <w:color w:val="2E74B5"/>
          <w:sz w:val="26"/>
        </w:rPr>
        <w:lastRenderedPageBreak/>
        <w:t>2-1 Demande de rétablissement de crédits</w:t>
      </w:r>
    </w:p>
    <w:p>
      <w:pPr>
        <w:ind w:left="-5"/>
      </w:pPr>
    </w:p>
    <w:p>
      <w:pPr>
        <w:ind w:left="-5"/>
        <w:jc w:val="both"/>
      </w:pPr>
      <w:r>
        <w:t>Après avoir déterminé le montant à rétablir, le gestionnaire doit sélectionner la facture RNF donnant lieu à</w:t>
      </w:r>
    </w:p>
    <w:p>
      <w:pPr>
        <w:spacing w:line="259" w:lineRule="auto"/>
        <w:ind w:left="-2" w:right="-75"/>
      </w:pPr>
      <w:r>
        <w:rPr>
          <w:noProof/>
        </w:rPr>
        <mc:AlternateContent>
          <mc:Choice Requires="wpg">
            <w:drawing>
              <wp:inline distT="0" distB="0" distL="0" distR="0">
                <wp:extent cx="6365240" cy="7907655"/>
                <wp:effectExtent l="0" t="0" r="0" b="0"/>
                <wp:docPr id="148" name="Groupe 148"/>
                <wp:cNvGraphicFramePr/>
                <a:graphic xmlns:a="http://schemas.openxmlformats.org/drawingml/2006/main">
                  <a:graphicData uri="http://schemas.microsoft.com/office/word/2010/wordprocessingGroup">
                    <wpg:wgp>
                      <wpg:cNvGrpSpPr/>
                      <wpg:grpSpPr>
                        <a:xfrm>
                          <a:off x="0" y="0"/>
                          <a:ext cx="6364440" cy="7907040"/>
                          <a:chOff x="0" y="0"/>
                          <a:chExt cx="0" cy="0"/>
                        </a:xfrm>
                      </wpg:grpSpPr>
                      <pic:pic xmlns:pic="http://schemas.openxmlformats.org/drawingml/2006/picture">
                        <pic:nvPicPr>
                          <pic:cNvPr id="152" name="Picture 3286"/>
                          <pic:cNvPicPr/>
                        </pic:nvPicPr>
                        <pic:blipFill>
                          <a:blip r:embed="rId54"/>
                          <a:stretch/>
                        </pic:blipFill>
                        <pic:spPr>
                          <a:xfrm>
                            <a:off x="2754720" y="0"/>
                            <a:ext cx="183600" cy="147240"/>
                          </a:xfrm>
                          <a:prstGeom prst="rect">
                            <a:avLst/>
                          </a:prstGeom>
                          <a:ln>
                            <a:noFill/>
                          </a:ln>
                        </pic:spPr>
                      </pic:pic>
                      <wps:wsp>
                        <wps:cNvPr id="153" name="Rectangle 150"/>
                        <wps:cNvSpPr/>
                        <wps:spPr>
                          <a:xfrm>
                            <a:off x="1440" y="0"/>
                            <a:ext cx="27342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rétablissement de crédits puis cliquer sur le bouton :</w:t>
                              </w:r>
                            </w:p>
                          </w:txbxContent>
                        </wps:txbx>
                        <wps:bodyPr lIns="0" tIns="0" rIns="0" bIns="0">
                          <a:noAutofit/>
                        </wps:bodyPr>
                      </wps:wsp>
                      <wps:wsp>
                        <wps:cNvPr id="154" name="Rectangle 151"/>
                        <wps:cNvSpPr/>
                        <wps:spPr>
                          <a:xfrm>
                            <a:off x="3061440" y="6840"/>
                            <a:ext cx="882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w:t>
                              </w:r>
                            </w:p>
                          </w:txbxContent>
                        </wps:txbx>
                        <wps:bodyPr lIns="0" tIns="0" rIns="0" bIns="0">
                          <a:noAutofit/>
                        </wps:bodyPr>
                      </wps:wsp>
                      <wps:wsp>
                        <wps:cNvPr id="155" name="Rectangle 152"/>
                        <wps:cNvSpPr/>
                        <wps:spPr>
                          <a:xfrm>
                            <a:off x="3412440" y="0"/>
                            <a:ext cx="414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 xml:space="preserve"> </w:t>
                              </w:r>
                            </w:p>
                          </w:txbxContent>
                        </wps:txbx>
                        <wps:bodyPr lIns="0" tIns="0" rIns="0" bIns="0">
                          <a:noAutofit/>
                        </wps:bodyPr>
                      </wps:wsp>
                      <wps:wsp>
                        <wps:cNvPr id="156" name="Rectangle 153"/>
                        <wps:cNvSpPr/>
                        <wps:spPr>
                          <a:xfrm>
                            <a:off x="3184560" y="0"/>
                            <a:ext cx="235404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modifier étape ou commentaire RDC</w:t>
                              </w:r>
                            </w:p>
                          </w:txbxContent>
                        </wps:txbx>
                        <wps:bodyPr lIns="0" tIns="0" rIns="0" bIns="0">
                          <a:noAutofit/>
                        </wps:bodyPr>
                      </wps:wsp>
                      <wps:wsp>
                        <wps:cNvPr id="157" name="Rectangle 154"/>
                        <wps:cNvSpPr/>
                        <wps:spPr>
                          <a:xfrm>
                            <a:off x="5647680" y="0"/>
                            <a:ext cx="414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 xml:space="preserve"> </w:t>
                              </w:r>
                            </w:p>
                          </w:txbxContent>
                        </wps:txbx>
                        <wps:bodyPr lIns="0" tIns="0" rIns="0" bIns="0">
                          <a:noAutofit/>
                        </wps:bodyPr>
                      </wps:wsp>
                      <wps:wsp>
                        <wps:cNvPr id="158" name="Rectangle 155"/>
                        <wps:cNvSpPr/>
                        <wps:spPr>
                          <a:xfrm>
                            <a:off x="5430600" y="6840"/>
                            <a:ext cx="882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w:t>
                              </w:r>
                            </w:p>
                          </w:txbxContent>
                        </wps:txbx>
                        <wps:bodyPr lIns="0" tIns="0" rIns="0" bIns="0">
                          <a:noAutofit/>
                        </wps:bodyPr>
                      </wps:wsp>
                      <wps:wsp>
                        <wps:cNvPr id="159" name="Rectangle 156"/>
                        <wps:cNvSpPr/>
                        <wps:spPr>
                          <a:xfrm>
                            <a:off x="1440" y="3159000"/>
                            <a:ext cx="20232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La fenêtre suivante s’ouvre</w:t>
                              </w:r>
                            </w:p>
                          </w:txbxContent>
                        </wps:txbx>
                        <wps:bodyPr lIns="0" tIns="0" rIns="0" bIns="0">
                          <a:noAutofit/>
                        </wps:bodyPr>
                      </wps:wsp>
                      <wps:wsp>
                        <wps:cNvPr id="160" name="Rectangle 157"/>
                        <wps:cNvSpPr/>
                        <wps:spPr>
                          <a:xfrm>
                            <a:off x="1526400" y="3159000"/>
                            <a:ext cx="4140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 xml:space="preserve"> </w:t>
                              </w:r>
                            </w:p>
                          </w:txbxContent>
                        </wps:txbx>
                        <wps:bodyPr lIns="0" tIns="0" rIns="0" bIns="0">
                          <a:noAutofit/>
                        </wps:bodyPr>
                      </wps:wsp>
                      <wps:wsp>
                        <wps:cNvPr id="161" name="Rectangle 158"/>
                        <wps:cNvSpPr/>
                        <wps:spPr>
                          <a:xfrm>
                            <a:off x="1562040" y="3159000"/>
                            <a:ext cx="46440" cy="1803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w:t>
                              </w:r>
                            </w:p>
                          </w:txbxContent>
                        </wps:txbx>
                        <wps:bodyPr lIns="0" tIns="0" rIns="0" bIns="0">
                          <a:noAutofit/>
                        </wps:bodyPr>
                      </wps:wsp>
                      <pic:pic xmlns:pic="http://schemas.openxmlformats.org/drawingml/2006/picture">
                        <pic:nvPicPr>
                          <pic:cNvPr id="162" name="Picture 340"/>
                          <pic:cNvPicPr/>
                        </pic:nvPicPr>
                        <pic:blipFill>
                          <a:blip r:embed="rId55"/>
                          <a:stretch/>
                        </pic:blipFill>
                        <pic:spPr>
                          <a:xfrm>
                            <a:off x="0" y="426240"/>
                            <a:ext cx="6120720" cy="2289960"/>
                          </a:xfrm>
                          <a:prstGeom prst="rect">
                            <a:avLst/>
                          </a:prstGeom>
                          <a:ln>
                            <a:noFill/>
                          </a:ln>
                        </pic:spPr>
                      </pic:pic>
                      <pic:pic xmlns:pic="http://schemas.openxmlformats.org/drawingml/2006/picture">
                        <pic:nvPicPr>
                          <pic:cNvPr id="163" name="Picture 342"/>
                          <pic:cNvPicPr/>
                        </pic:nvPicPr>
                        <pic:blipFill>
                          <a:blip r:embed="rId56"/>
                          <a:stretch/>
                        </pic:blipFill>
                        <pic:spPr>
                          <a:xfrm>
                            <a:off x="14040" y="3373920"/>
                            <a:ext cx="4775760" cy="4533120"/>
                          </a:xfrm>
                          <a:prstGeom prst="rect">
                            <a:avLst/>
                          </a:prstGeom>
                          <a:ln>
                            <a:noFill/>
                          </a:ln>
                        </pic:spPr>
                      </pic:pic>
                      <wps:wsp>
                        <wps:cNvPr id="164" name="Forme libre 161"/>
                        <wps:cNvSpPr/>
                        <wps:spPr>
                          <a:xfrm>
                            <a:off x="654120" y="3735720"/>
                            <a:ext cx="3291120" cy="445680"/>
                          </a:xfrm>
                          <a:custGeom>
                            <a:avLst/>
                            <a:gdLst/>
                            <a:ahLst/>
                            <a:cxnLst/>
                            <a:rect l="l" t="t" r="r" b="b"/>
                            <a:pathLst>
                              <a:path w="3291840" h="457200">
                                <a:moveTo>
                                  <a:pt x="1645920" y="0"/>
                                </a:moveTo>
                                <a:cubicBezTo>
                                  <a:pt x="2579370" y="0"/>
                                  <a:pt x="3291840" y="99060"/>
                                  <a:pt x="3291840" y="228600"/>
                                </a:cubicBezTo>
                                <a:cubicBezTo>
                                  <a:pt x="3291840" y="358140"/>
                                  <a:pt x="2579370" y="457200"/>
                                  <a:pt x="1645920" y="457200"/>
                                </a:cubicBezTo>
                                <a:cubicBezTo>
                                  <a:pt x="713740" y="457200"/>
                                  <a:pt x="0" y="358140"/>
                                  <a:pt x="0" y="228600"/>
                                </a:cubicBezTo>
                                <a:cubicBezTo>
                                  <a:pt x="0" y="99060"/>
                                  <a:pt x="713740" y="0"/>
                                  <a:pt x="164592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65" name="Forme libre 162"/>
                        <wps:cNvSpPr/>
                        <wps:spPr>
                          <a:xfrm>
                            <a:off x="654120" y="373572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66" name="Forme libre 163"/>
                        <wps:cNvSpPr/>
                        <wps:spPr>
                          <a:xfrm>
                            <a:off x="3952080" y="418788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67" name="Forme libre 164"/>
                        <wps:cNvSpPr/>
                        <wps:spPr>
                          <a:xfrm>
                            <a:off x="2833200" y="3194640"/>
                            <a:ext cx="2031480" cy="255960"/>
                          </a:xfrm>
                          <a:custGeom>
                            <a:avLst/>
                            <a:gdLst/>
                            <a:ahLst/>
                            <a:cxnLst/>
                            <a:rect l="l" t="t" r="r" b="b"/>
                            <a:pathLst>
                              <a:path w="2032000" h="265430">
                                <a:moveTo>
                                  <a:pt x="2032000" y="0"/>
                                </a:moveTo>
                                <a:lnTo>
                                  <a:pt x="0" y="265430"/>
                                </a:lnTo>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68" name="Forme libre 165"/>
                        <wps:cNvSpPr/>
                        <wps:spPr>
                          <a:xfrm>
                            <a:off x="2762280" y="3418920"/>
                            <a:ext cx="75600" cy="68040"/>
                          </a:xfrm>
                          <a:custGeom>
                            <a:avLst/>
                            <a:gdLst/>
                            <a:ahLst/>
                            <a:cxnLst/>
                            <a:rect l="l" t="t" r="r" b="b"/>
                            <a:pathLst>
                              <a:path w="81280" h="74930">
                                <a:moveTo>
                                  <a:pt x="71120" y="0"/>
                                </a:moveTo>
                                <a:lnTo>
                                  <a:pt x="81280" y="74930"/>
                                </a:lnTo>
                                <a:lnTo>
                                  <a:pt x="0" y="46990"/>
                                </a:lnTo>
                                <a:lnTo>
                                  <a:pt x="7112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69" name="Rectangle 166"/>
                        <wps:cNvSpPr/>
                        <wps:spPr>
                          <a:xfrm>
                            <a:off x="5054760" y="3065760"/>
                            <a:ext cx="1310040" cy="1785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Numéro de la pièce</w:t>
                              </w:r>
                            </w:p>
                          </w:txbxContent>
                        </wps:txbx>
                        <wps:bodyPr lIns="0" tIns="0" rIns="0" bIns="0">
                          <a:noAutofit/>
                        </wps:bodyPr>
                      </wps:wsp>
                      <wps:wsp>
                        <wps:cNvPr id="170" name="Rectangle 167"/>
                        <wps:cNvSpPr/>
                        <wps:spPr>
                          <a:xfrm>
                            <a:off x="5054760" y="3209760"/>
                            <a:ext cx="322560" cy="17856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Calibri" w:hAnsi="Calibri"/>
                                  <w:color w:val="000000"/>
                                </w:rPr>
                                <w:t>RNF</w:t>
                              </w:r>
                            </w:p>
                          </w:txbxContent>
                        </wps:txbx>
                        <wps:bodyPr lIns="0" tIns="0" rIns="0" bIns="0">
                          <a:noAutofit/>
                        </wps:bodyPr>
                      </wps:wsp>
                      <wps:wsp>
                        <wps:cNvPr id="171" name="Forme libre 168"/>
                        <wps:cNvSpPr/>
                        <wps:spPr>
                          <a:xfrm>
                            <a:off x="4936320" y="2989440"/>
                            <a:ext cx="19800" cy="673560"/>
                          </a:xfrm>
                          <a:custGeom>
                            <a:avLst/>
                            <a:gdLst/>
                            <a:ahLst/>
                            <a:cxnLst/>
                            <a:rect l="l" t="t" r="r" b="b"/>
                            <a:pathLst>
                              <a:path w="25400" h="689610">
                                <a:moveTo>
                                  <a:pt x="0" y="0"/>
                                </a:moveTo>
                                <a:lnTo>
                                  <a:pt x="12700" y="12700"/>
                                </a:lnTo>
                                <a:lnTo>
                                  <a:pt x="25400" y="25400"/>
                                </a:lnTo>
                                <a:lnTo>
                                  <a:pt x="25400" y="664210"/>
                                </a:lnTo>
                                <a:lnTo>
                                  <a:pt x="12700" y="676910"/>
                                </a:lnTo>
                                <a:lnTo>
                                  <a:pt x="0" y="68961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72" name="Forme libre 169"/>
                        <wps:cNvSpPr/>
                        <wps:spPr>
                          <a:xfrm>
                            <a:off x="6149520" y="2989440"/>
                            <a:ext cx="19800" cy="673560"/>
                          </a:xfrm>
                          <a:custGeom>
                            <a:avLst/>
                            <a:gdLst/>
                            <a:ahLst/>
                            <a:cxnLst/>
                            <a:rect l="l" t="t" r="r" b="b"/>
                            <a:pathLst>
                              <a:path w="25400" h="689610">
                                <a:moveTo>
                                  <a:pt x="25400" y="0"/>
                                </a:moveTo>
                                <a:lnTo>
                                  <a:pt x="25400" y="689610"/>
                                </a:lnTo>
                                <a:lnTo>
                                  <a:pt x="12700" y="676910"/>
                                </a:lnTo>
                                <a:lnTo>
                                  <a:pt x="0" y="664210"/>
                                </a:lnTo>
                                <a:lnTo>
                                  <a:pt x="0" y="25400"/>
                                </a:lnTo>
                                <a:lnTo>
                                  <a:pt x="12700" y="12700"/>
                                </a:lnTo>
                                <a:lnTo>
                                  <a:pt x="254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73" name="Forme libre 170"/>
                        <wps:cNvSpPr/>
                        <wps:spPr>
                          <a:xfrm>
                            <a:off x="4936320" y="2989440"/>
                            <a:ext cx="1232640" cy="19080"/>
                          </a:xfrm>
                          <a:custGeom>
                            <a:avLst/>
                            <a:gdLst/>
                            <a:ahLst/>
                            <a:cxnLst/>
                            <a:rect l="l" t="t" r="r" b="b"/>
                            <a:pathLst>
                              <a:path w="1238250" h="25400">
                                <a:moveTo>
                                  <a:pt x="0" y="0"/>
                                </a:moveTo>
                                <a:lnTo>
                                  <a:pt x="1238250" y="0"/>
                                </a:lnTo>
                                <a:lnTo>
                                  <a:pt x="1225550" y="12700"/>
                                </a:lnTo>
                                <a:lnTo>
                                  <a:pt x="1212850" y="25400"/>
                                </a:lnTo>
                                <a:lnTo>
                                  <a:pt x="25400" y="25400"/>
                                </a:lnTo>
                                <a:lnTo>
                                  <a:pt x="12700" y="12700"/>
                                </a:lnTo>
                                <a:lnTo>
                                  <a:pt x="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s:wsp>
                        <wps:cNvPr id="174" name="Forme libre 171"/>
                        <wps:cNvSpPr/>
                        <wps:spPr>
                          <a:xfrm>
                            <a:off x="4936320" y="3644280"/>
                            <a:ext cx="1232640" cy="19080"/>
                          </a:xfrm>
                          <a:custGeom>
                            <a:avLst/>
                            <a:gdLst/>
                            <a:ahLst/>
                            <a:cxnLst/>
                            <a:rect l="l" t="t" r="r" b="b"/>
                            <a:pathLst>
                              <a:path w="1238250" h="25400">
                                <a:moveTo>
                                  <a:pt x="25400" y="0"/>
                                </a:moveTo>
                                <a:lnTo>
                                  <a:pt x="1212850" y="0"/>
                                </a:lnTo>
                                <a:lnTo>
                                  <a:pt x="1225550" y="12700"/>
                                </a:lnTo>
                                <a:lnTo>
                                  <a:pt x="1238250" y="25400"/>
                                </a:lnTo>
                                <a:lnTo>
                                  <a:pt x="0" y="25400"/>
                                </a:lnTo>
                                <a:lnTo>
                                  <a:pt x="12700" y="12700"/>
                                </a:lnTo>
                                <a:lnTo>
                                  <a:pt x="25400" y="0"/>
                                </a:lnTo>
                                <a:close/>
                              </a:path>
                            </a:pathLst>
                          </a:custGeom>
                          <a:solidFill>
                            <a:srgbClr val="0000FF"/>
                          </a:solidFill>
                          <a:ln>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89DA626" id="Groupe 148" o:spid="_x0000_s1111" style="width:501.2pt;height:622.65pt;mso-position-horizontal-relative:char;mso-position-vertical-relative:line" coordsize="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">
                <v:shape id="Picture 3286" o:spid="_x0000_s1112" type="#_x0000_t75" style="position:absolute;left:2754720;width:183600;height:14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PIovBAAAA3AAAAA8AAABkcnMvZG93bnJldi54bWxET02LwjAQvQv7H8IseNNUQZFqFFEW1sMK&#10;6i5eh2Zsi80kbaK2/34jCN7m8T5nsWpNJe7U+NKygtEwAUGcWV1yruD39DWYgfABWWNlmRR05GG1&#10;/OgtMNX2wQe6H0MuYgj7FBUUIbhUSp8VZNAPrSOO3MU2BkOETS51g48Ybio5TpKpNFhybCjQ0aag&#10;7Hq8GQXm5/KX7XF3Trp6tO32m9q5ba1U/7Ndz0EEasNb/HJ/6zh/MobnM/EC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PIovBAAAA3AAAAA8AAAAAAAAAAAAAAAAAnwIA&#10;AGRycy9kb3ducmV2LnhtbFBLBQYAAAAABAAEAPcAAACNAwAAAAA=&#10;">
                  <v:imagedata r:id="rId57" o:title=""/>
                </v:shape>
                <v:rect id="Rectangle 150" o:spid="_x0000_s1113" style="position:absolute;left:1440;width:27342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2B23B0" w:rsidRDefault="002B23B0">
                        <w:pPr>
                          <w:overflowPunct w:val="0"/>
                          <w:spacing w:after="160" w:line="252" w:lineRule="auto"/>
                        </w:pPr>
                        <w:proofErr w:type="gramStart"/>
                        <w:r>
                          <w:rPr>
                            <w:rFonts w:ascii="Calibri" w:hAnsi="Calibri"/>
                            <w:color w:val="000000"/>
                          </w:rPr>
                          <w:t>rétablissement</w:t>
                        </w:r>
                        <w:proofErr w:type="gramEnd"/>
                        <w:r>
                          <w:rPr>
                            <w:rFonts w:ascii="Calibri" w:hAnsi="Calibri"/>
                            <w:color w:val="000000"/>
                          </w:rPr>
                          <w:t xml:space="preserve"> de crédits puis cliquer sur le bouton :</w:t>
                        </w:r>
                      </w:p>
                    </w:txbxContent>
                  </v:textbox>
                </v:rect>
                <v:rect id="Rectangle 151" o:spid="_x0000_s1114" style="position:absolute;left:3061440;top:6840;width:882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2B23B0" w:rsidRDefault="002B23B0">
                        <w:pPr>
                          <w:overflowPunct w:val="0"/>
                          <w:spacing w:after="160" w:line="252" w:lineRule="auto"/>
                        </w:pPr>
                        <w:r>
                          <w:rPr>
                            <w:rFonts w:ascii="Arial" w:eastAsia="Arial" w:hAnsi="Arial" w:cs="Arial"/>
                            <w:b/>
                            <w:bCs/>
                            <w:color w:val="000000"/>
                          </w:rPr>
                          <w:t>«</w:t>
                        </w:r>
                      </w:p>
                    </w:txbxContent>
                  </v:textbox>
                </v:rect>
                <v:rect id="Rectangle 152" o:spid="_x0000_s1115" style="position:absolute;left:3412440;width:414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2B23B0" w:rsidRDefault="002B23B0">
                        <w:pPr>
                          <w:overflowPunct w:val="0"/>
                          <w:spacing w:after="160" w:line="252" w:lineRule="auto"/>
                        </w:pPr>
                        <w:r>
                          <w:rPr>
                            <w:rFonts w:ascii="Arial" w:eastAsia="Arial" w:hAnsi="Arial" w:cs="Arial"/>
                            <w:b/>
                            <w:bCs/>
                            <w:color w:val="000000"/>
                          </w:rPr>
                          <w:t xml:space="preserve"> </w:t>
                        </w:r>
                      </w:p>
                    </w:txbxContent>
                  </v:textbox>
                </v:rect>
                <v:rect id="Rectangle 153" o:spid="_x0000_s1116" style="position:absolute;left:3184560;width:235404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2B23B0" w:rsidRDefault="002B23B0">
                        <w:pPr>
                          <w:overflowPunct w:val="0"/>
                          <w:spacing w:after="160" w:line="252" w:lineRule="auto"/>
                        </w:pPr>
                        <w:proofErr w:type="gramStart"/>
                        <w:r>
                          <w:rPr>
                            <w:rFonts w:ascii="Arial" w:eastAsia="Arial" w:hAnsi="Arial" w:cs="Arial"/>
                            <w:b/>
                            <w:bCs/>
                            <w:color w:val="000000"/>
                          </w:rPr>
                          <w:t>modifier</w:t>
                        </w:r>
                        <w:proofErr w:type="gramEnd"/>
                        <w:r>
                          <w:rPr>
                            <w:rFonts w:ascii="Arial" w:eastAsia="Arial" w:hAnsi="Arial" w:cs="Arial"/>
                            <w:b/>
                            <w:bCs/>
                            <w:color w:val="000000"/>
                          </w:rPr>
                          <w:t xml:space="preserve"> étape ou commentaire RDC</w:t>
                        </w:r>
                      </w:p>
                    </w:txbxContent>
                  </v:textbox>
                </v:rect>
                <v:rect id="Rectangle 154" o:spid="_x0000_s1117" style="position:absolute;left:5647680;width:414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2B23B0" w:rsidRDefault="002B23B0">
                        <w:pPr>
                          <w:overflowPunct w:val="0"/>
                          <w:spacing w:after="160" w:line="252" w:lineRule="auto"/>
                        </w:pPr>
                        <w:r>
                          <w:rPr>
                            <w:rFonts w:ascii="Arial" w:eastAsia="Arial" w:hAnsi="Arial" w:cs="Arial"/>
                            <w:b/>
                            <w:bCs/>
                            <w:color w:val="000000"/>
                          </w:rPr>
                          <w:t xml:space="preserve"> </w:t>
                        </w:r>
                      </w:p>
                    </w:txbxContent>
                  </v:textbox>
                </v:rect>
                <v:rect id="Rectangle 155" o:spid="_x0000_s1118" style="position:absolute;left:5430600;top:6840;width:882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2B23B0" w:rsidRDefault="002B23B0">
                        <w:pPr>
                          <w:overflowPunct w:val="0"/>
                          <w:spacing w:after="160" w:line="252" w:lineRule="auto"/>
                        </w:pPr>
                        <w:r>
                          <w:rPr>
                            <w:rFonts w:ascii="Arial" w:eastAsia="Arial" w:hAnsi="Arial" w:cs="Arial"/>
                            <w:b/>
                            <w:bCs/>
                            <w:color w:val="000000"/>
                          </w:rPr>
                          <w:t>»</w:t>
                        </w:r>
                      </w:p>
                    </w:txbxContent>
                  </v:textbox>
                </v:rect>
                <v:rect id="Rectangle 156" o:spid="_x0000_s1119" style="position:absolute;left:1440;top:3159000;width:20232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2B23B0" w:rsidRDefault="002B23B0">
                        <w:pPr>
                          <w:overflowPunct w:val="0"/>
                          <w:spacing w:after="160" w:line="252" w:lineRule="auto"/>
                        </w:pPr>
                        <w:r>
                          <w:rPr>
                            <w:rFonts w:ascii="Calibri" w:hAnsi="Calibri"/>
                            <w:color w:val="000000"/>
                          </w:rPr>
                          <w:t>La fenêtre suivante s’ouvre</w:t>
                        </w:r>
                      </w:p>
                    </w:txbxContent>
                  </v:textbox>
                </v:rect>
                <v:rect id="Rectangle 157" o:spid="_x0000_s1120" style="position:absolute;left:1526400;top:3159000;width:4140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2B23B0" w:rsidRDefault="002B23B0">
                        <w:pPr>
                          <w:overflowPunct w:val="0"/>
                          <w:spacing w:after="160" w:line="252" w:lineRule="auto"/>
                        </w:pPr>
                        <w:r>
                          <w:rPr>
                            <w:rFonts w:ascii="Calibri" w:hAnsi="Calibri"/>
                            <w:color w:val="000000"/>
                          </w:rPr>
                          <w:t xml:space="preserve"> </w:t>
                        </w:r>
                      </w:p>
                    </w:txbxContent>
                  </v:textbox>
                </v:rect>
                <v:rect id="Rectangle 158" o:spid="_x0000_s1121" style="position:absolute;left:1562040;top:3159000;width:46440;height:180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2B23B0" w:rsidRDefault="002B23B0">
                        <w:pPr>
                          <w:overflowPunct w:val="0"/>
                          <w:spacing w:after="160" w:line="252" w:lineRule="auto"/>
                        </w:pPr>
                        <w:r>
                          <w:rPr>
                            <w:rFonts w:ascii="Calibri" w:hAnsi="Calibri"/>
                            <w:color w:val="000000"/>
                          </w:rPr>
                          <w:t>:</w:t>
                        </w:r>
                      </w:p>
                    </w:txbxContent>
                  </v:textbox>
                </v:rect>
                <v:shape id="Picture 340" o:spid="_x0000_s1122" type="#_x0000_t75" style="position:absolute;top:426240;width:6120720;height:2289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sYBXCAAAA3AAAAA8AAABkcnMvZG93bnJldi54bWxET9tqAjEQfS/4D2GEvhTN1sJqt0YpQmHF&#10;B/HyAeNmurs0mSxJ1PXvTUHwbQ7nOvNlb424kA+tYwXv4wwEceV0y7WC4+FnNAMRIrJG45gU3CjA&#10;cjF4mWOh3ZV3dNnHWqQQDgUqaGLsCilD1ZDFMHYdceJ+nbcYE/S11B6vKdwaOcmyXFpsOTU02NGq&#10;oepvf7YK0JhcmrfTelpuN+WH37afm8NNqddh//0FIlIfn+KHu9Rpfj6B/2fSB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bGAVwgAAANwAAAAPAAAAAAAAAAAAAAAAAJ8C&#10;AABkcnMvZG93bnJldi54bWxQSwUGAAAAAAQABAD3AAAAjgMAAAAA&#10;">
                  <v:imagedata r:id="rId58" o:title=""/>
                </v:shape>
                <v:shape id="Picture 342" o:spid="_x0000_s1123" type="#_x0000_t75" style="position:absolute;left:14040;top:3373920;width:4775760;height:453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Hiy/DAAAA3AAAAA8AAABkcnMvZG93bnJldi54bWxET0trwkAQvhf6H5YRehHd7YMg0VWK1epB&#10;KL7uQ3ZMgtnZkN3G1F/vCkJv8/E9ZzLrbCVaanzpWMPrUIEgzpwpOddw2C8HIxA+IBusHJOGP/Iw&#10;mz4/TTA17sJbanchFzGEfYoaihDqVEqfFWTRD11NHLmTayyGCJtcmgYvMdxW8k2pRFosOTYUWNO8&#10;oOy8+7UazqPNR6KW/eO8XS2+Evetrj/9hdYvve5zDCJQF/7FD/faxPnJO9yf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eLL8MAAADcAAAADwAAAAAAAAAAAAAAAACf&#10;AgAAZHJzL2Rvd25yZXYueG1sUEsFBgAAAAAEAAQA9wAAAI8DAAAAAA==&#10;">
                  <v:imagedata r:id="rId59" o:title=""/>
                </v:shape>
                <v:shape id="Forme libre 161" o:spid="_x0000_s1124" style="position:absolute;left:654120;top:3735720;width:3291120;height:445680;visibility:visible;mso-wrap-style:square;v-text-anchor:top" coordsize="3291840,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E8MA&#10;AADcAAAADwAAAGRycy9kb3ducmV2LnhtbERP32vCMBB+H/g/hBP2NtOJyqiNMsSpDAZbJz6fzbWp&#10;NpfSRK3//TIY7O0+vp+XLXvbiCt1vnas4HmUgCAunK65UrD/fnt6AeEDssbGMSm4k4flYvCQYard&#10;jb/omodKxBD2KSowIbSplL4wZNGPXEscudJ1FkOEXSV1h7cYbhs5TpKZtFhzbDDY0spQcc4vVkH1&#10;fjLl9HOzdYejXG/1xyaZ+INSj8P+dQ4iUB/+xX/unY7zZxP4fSZ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j/E8MAAADcAAAADwAAAAAAAAAAAAAAAACYAgAAZHJzL2Rv&#10;d25yZXYueG1sUEsFBgAAAAAEAAQA9QAAAIgDAAAAAA==&#10;" path="m1645920,v933450,,1645920,99060,1645920,228600c3291840,358140,2579370,457200,1645920,457200,713740,457200,,358140,,228600,,99060,713740,,1645920,xe" filled="f" strokecolor="white" strokeweight=".71mm">
                  <v:stroke joinstyle="miter"/>
                  <v:path arrowok="t"/>
                </v:shape>
                <v:shape id="Forme libre 162" o:spid="_x0000_s1125" style="position:absolute;left:654120;top:373572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Gm8EA&#10;AADcAAAADwAAAGRycy9kb3ducmV2LnhtbERPTYvCMBC9L/gfwgje1tSKIrWpiCJ4Utaq56EZ22Iz&#10;KU3Uur9+s7Cwt3m8z0lXvWnEkzpXW1YwGUcgiAuray4VnPPd5wKE88gaG8uk4E0OVtngI8VE2xd/&#10;0fPkSxFC2CWooPK+TaR0RUUG3di2xIG72c6gD7Arpe7wFcJNI+MomkuDNYeGClvaVFTcTw+j4Nof&#10;Loba43eTT6/rbezjiStjpUbDfr0E4an3/+I/916H+fMZ/D4TLp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RpvBAAAA3AAAAA8AAAAAAAAAAAAAAAAAmAIAAGRycy9kb3du&#10;cmV2LnhtbFBLBQYAAAAABAAEAPUAAACGAwAAAAA=&#10;" path="m,l,xe" filled="f" strokecolor="white" strokeweight=".71mm">
                  <v:stroke joinstyle="miter"/>
                  <v:path arrowok="t"/>
                </v:shape>
                <v:shape id="Forme libre 163" o:spid="_x0000_s1126" style="position:absolute;left:3952080;top:4187880;width:720;height:720;visibility:visible;mso-wrap-style:square;v-text-anchor:top" coordsize="72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Y7MAA&#10;AADcAAAADwAAAGRycy9kb3ducmV2LnhtbERPTYvCMBC9L/gfwgje1tQKRappEUXwpKzueh6asS02&#10;k9JErf76jSB4m8f7nEXem0bcqHO1ZQWTcQSCuLC65lLB73HzPQPhPLLGxjIpeJCDPBt8LTDV9s4/&#10;dDv4UoQQdikqqLxvUyldUZFBN7YtceDOtjPoA+xKqTu8h3DTyDiKEmmw5tBQYUuriorL4WoUnPrd&#10;n6F2/2yO09NyHft44spYqdGwX85BeOr9R/x2b3WYnyTweiZcIL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PY7MAAAADcAAAADwAAAAAAAAAAAAAAAACYAgAAZHJzL2Rvd25y&#10;ZXYueG1sUEsFBgAAAAAEAAQA9QAAAIUDAAAAAA==&#10;" path="m,l,xe" filled="f" strokecolor="white" strokeweight=".71mm">
                  <v:stroke joinstyle="miter"/>
                  <v:path arrowok="t"/>
                </v:shape>
                <v:shape id="Forme libre 164" o:spid="_x0000_s1127" style="position:absolute;left:2833200;top:3194640;width:2031480;height:255960;visibility:visible;mso-wrap-style:square;v-text-anchor:top" coordsize="2032000,26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zDGMIA&#10;AADcAAAADwAAAGRycy9kb3ducmV2LnhtbERPTWuDQBC9F/oflinkVtemYIrNJkiDkltI0ktvgztR&#10;oztr3K3af98tFHKbx/uc9XY2nRhpcI1lBS9RDIK4tLrhSsHnOX9+A+E8ssbOMin4IQfbzePDGlNt&#10;Jz7SePKVCCHsUlRQe9+nUrqyJoMusj1x4C52MOgDHCqpB5xCuOnkMo4TabDh0FBjTx81le3p2yj4&#10;OuRFccDra3vbxZbwmLW3MVNq8TRn7yA8zf4u/nfvdZifrODvmXC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MMYwgAAANwAAAAPAAAAAAAAAAAAAAAAAJgCAABkcnMvZG93&#10;bnJldi54bWxQSwUGAAAAAAQABAD1AAAAhwMAAAAA&#10;" path="m2032000,l,265430e" filled="f" strokecolor="white" strokeweight=".71mm">
                  <v:stroke joinstyle="miter"/>
                  <v:path arrowok="t"/>
                </v:shape>
                <v:shape id="Forme libre 165" o:spid="_x0000_s1128" style="position:absolute;left:2762280;top:3418920;width:75600;height:68040;visibility:visible;mso-wrap-style:square;v-text-anchor:top" coordsize="8128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GXksQA&#10;AADcAAAADwAAAGRycy9kb3ducmV2LnhtbESPQWvCQBCF74L/YRmhN91UqNToKtVSaKGCRvE8ZMck&#10;mJ2N2a2m/fXOoeBthvfmvW/my87V6kptqDwbeB4loIhzbysuDBz2H8NXUCEiW6w9k4FfCrBc9Htz&#10;TK2/8Y6uWSyUhHBI0UAZY5NqHfKSHIaRb4hFO/nWYZS1LbRt8SbhrtbjJJlohxVLQ4kNrUvKz9mP&#10;M/D1Mj1m24urvinSFHH1vt3kf8Y8Dbq3GahIXXyY/68/reBPhFaekQn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Rl5LEAAAA3AAAAA8AAAAAAAAAAAAAAAAAmAIAAGRycy9k&#10;b3ducmV2LnhtbFBLBQYAAAAABAAEAPUAAACJAwAAAAA=&#10;" path="m71120,l81280,74930,,46990,71120,xe" fillcolor="blue" stroked="f">
                  <v:path arrowok="t"/>
                </v:shape>
                <v:rect id="Rectangle 166" o:spid="_x0000_s1129" style="position:absolute;left:5054760;top:3065760;width:1310040;height:178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2B23B0" w:rsidRDefault="002B23B0">
                        <w:pPr>
                          <w:overflowPunct w:val="0"/>
                          <w:spacing w:after="160" w:line="252" w:lineRule="auto"/>
                        </w:pPr>
                        <w:r>
                          <w:rPr>
                            <w:rFonts w:ascii="Calibri" w:hAnsi="Calibri"/>
                            <w:color w:val="000000"/>
                          </w:rPr>
                          <w:t>Numéro de la pièce</w:t>
                        </w:r>
                      </w:p>
                    </w:txbxContent>
                  </v:textbox>
                </v:rect>
                <v:rect id="Rectangle 167" o:spid="_x0000_s1130" style="position:absolute;left:5054760;top:3209760;width:322560;height:178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2B23B0" w:rsidRDefault="002B23B0">
                        <w:pPr>
                          <w:overflowPunct w:val="0"/>
                          <w:spacing w:after="160" w:line="252" w:lineRule="auto"/>
                        </w:pPr>
                        <w:r>
                          <w:rPr>
                            <w:rFonts w:ascii="Calibri" w:hAnsi="Calibri"/>
                            <w:color w:val="000000"/>
                          </w:rPr>
                          <w:t>RNF</w:t>
                        </w:r>
                      </w:p>
                    </w:txbxContent>
                  </v:textbox>
                </v:rect>
                <v:shape id="Forme libre 168" o:spid="_x0000_s1131" style="position:absolute;left:4936320;top:2989440;width:19800;height:673560;visibility:visible;mso-wrap-style:square;v-text-anchor:top" coordsize="25400,68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SOcEA&#10;AADcAAAADwAAAGRycy9kb3ducmV2LnhtbERP3WrCMBS+H+wdwhl4tyaWoVs1yiZzeuk6H+CQnLVl&#10;zUlpYq1vvwiCd+fj+z3L9ehaMVAfGs8appkCQWy8bbjScPzZPr+CCBHZYuuZNFwowHr1+LDEwvoz&#10;f9NQxkqkEA4Faqhj7Aopg6nJYch8R5y4X987jAn2lbQ9nlO4a2Wu1Ew6bDg11NjRpibzV56chjdr&#10;Z9tWdQfT7MyLzz8+d197pfXkaXxfgIg0xrv45t7bNH8+hesz6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0EjnBAAAA3AAAAA8AAAAAAAAAAAAAAAAAmAIAAGRycy9kb3du&#10;cmV2LnhtbFBLBQYAAAAABAAEAPUAAACGAwAAAAA=&#10;" path="m,l12700,12700,25400,25400r,638810l12700,676910,,689610,,xe" fillcolor="blue" stroked="f">
                  <v:path arrowok="t"/>
                </v:shape>
                <v:shape id="Forme libre 169" o:spid="_x0000_s1132" style="position:absolute;left:6149520;top:2989440;width:19800;height:673560;visibility:visible;mso-wrap-style:square;v-text-anchor:top" coordsize="25400,68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MTsAA&#10;AADcAAAADwAAAGRycy9kb3ducmV2LnhtbERP22oCMRB9L/gPYQTfauJStF2NolIvj63tBwzJuLu4&#10;mSybqOvfG0HwbQ7nOrNF52pxoTZUnjWMhgoEsfG24kLD/9/m/RNEiMgWa8+k4UYBFvPe2wxz66/8&#10;S5dDLEQK4ZCjhjLGJpcymJIchqFviBN39K3DmGBbSNviNYW7WmZKjaXDilNDiQ2tSzKnw9lp+LJ2&#10;vKlV82Oqnfnw2ep7t90rrQf9bjkFEamLL/HTvbdp/iSDxzPpAjm/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aMTsAAAADcAAAADwAAAAAAAAAAAAAAAACYAgAAZHJzL2Rvd25y&#10;ZXYueG1sUEsFBgAAAAAEAAQA9QAAAIUDAAAAAA==&#10;" path="m25400,r,689610l12700,676910,,664210,,25400,12700,12700,25400,xe" fillcolor="blue" stroked="f">
                  <v:path arrowok="t"/>
                </v:shape>
                <v:shape id="Forme libre 170" o:spid="_x0000_s1133" style="position:absolute;left:4936320;top:2989440;width:1232640;height:19080;visibility:visible;mso-wrap-style:square;v-text-anchor:top" coordsize="123825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FrsIA&#10;AADcAAAADwAAAGRycy9kb3ducmV2LnhtbERP22rCQBB9L/Qflin4phsv1JK6ihWEIFIw6vuQnSZp&#10;s7Nxd9X4964g9G0O5zqzRWcacSHna8sKhoMEBHFhdc2lgsN+3f8A4QOyxsYyKbiRh8X89WWGqbZX&#10;3tElD6WIIexTVFCF0KZS+qIig35gW+LI/VhnMEToSqkdXmO4aeQoSd6lwZpjQ4UtrSoq/vKzUXA8&#10;nb68+c6Cq7fLzf72Ozmuh5lSvbdu+QkiUBf+xU93puP86R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10WuwgAAANwAAAAPAAAAAAAAAAAAAAAAAJgCAABkcnMvZG93&#10;bnJldi54bWxQSwUGAAAAAAQABAD1AAAAhwMAAAAA&#10;" path="m,l1238250,r-12700,12700l1212850,25400r-1187450,l12700,12700,,xe" fillcolor="blue" stroked="f">
                  <v:path arrowok="t"/>
                </v:shape>
                <v:shape id="Forme libre 171" o:spid="_x0000_s1134" style="position:absolute;left:4936320;top:3644280;width:1232640;height:19080;visibility:visible;mso-wrap-style:square;v-text-anchor:top" coordsize="123825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7d2sMA&#10;AADcAAAADwAAAGRycy9kb3ducmV2LnhtbERP22rCQBB9L/gPywi+1Y0ltJK6igqBIKVQL+9Ddpqk&#10;zc4mu9sY/75bKPg2h3Od1WY0rRjI+caygsU8AUFcWt1wpeB8yh+XIHxA1thaJgU38rBZTx5WmGl7&#10;5Q8ajqESMYR9hgrqELpMSl/WZNDPbUccuU/rDIYIXSW1w2sMN618SpJnabDh2FBjR/uayu/jj1Fw&#10;6fudN+9FcM3b9nC6faWXfFEoNZuO21cQgcZwF/+7Cx3nv6T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7d2sMAAADcAAAADwAAAAAAAAAAAAAAAACYAgAAZHJzL2Rv&#10;d25yZXYueG1sUEsFBgAAAAAEAAQA9QAAAIgDAAAAAA==&#10;" path="m25400,l1212850,r12700,12700l1238250,25400,,25400,12700,12700,25400,xe" fillcolor="blue" stroked="f">
                  <v:path arrowok="t"/>
                </v:shape>
                <w10:anchorlock/>
              </v:group>
            </w:pict>
          </mc:Fallback>
        </mc:AlternateContent>
      </w:r>
    </w:p>
    <w:p>
      <w:pPr>
        <w:ind w:left="-5"/>
        <w:jc w:val="both"/>
      </w:pPr>
      <w:r>
        <w:t xml:space="preserve">Pour accéder au menu déroulant, il faut cliquer sur le bouton 1 et </w:t>
      </w:r>
      <w:r>
        <w:rPr>
          <w:rFonts w:ascii="Arial" w:eastAsia="Arial" w:hAnsi="Arial" w:cs="Arial"/>
          <w:b/>
        </w:rPr>
        <w:t>sélectionner « 2 Demandé par le gestionnaire ».</w:t>
      </w:r>
    </w:p>
    <w:p>
      <w:pPr>
        <w:spacing w:after="239" w:line="259" w:lineRule="auto"/>
        <w:ind w:left="20"/>
      </w:pPr>
      <w:r>
        <w:rPr>
          <w:noProof/>
        </w:rPr>
        <w:lastRenderedPageBreak/>
        <w:drawing>
          <wp:inline distT="0" distB="0" distL="0" distR="0">
            <wp:extent cx="4599940" cy="3542030"/>
            <wp:effectExtent l="0" t="0" r="0" b="0"/>
            <wp:docPr id="194"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71"/>
                    <pic:cNvPicPr>
                      <a:picLocks noChangeAspect="1" noChangeArrowheads="1"/>
                    </pic:cNvPicPr>
                  </pic:nvPicPr>
                  <pic:blipFill>
                    <a:blip r:embed="rId60"/>
                    <a:stretch>
                      <a:fillRect/>
                    </a:stretch>
                  </pic:blipFill>
                  <pic:spPr bwMode="auto">
                    <a:xfrm>
                      <a:off x="0" y="0"/>
                      <a:ext cx="4599940" cy="3542030"/>
                    </a:xfrm>
                    <a:prstGeom prst="rect">
                      <a:avLst/>
                    </a:prstGeom>
                  </pic:spPr>
                </pic:pic>
              </a:graphicData>
            </a:graphic>
          </wp:inline>
        </w:drawing>
      </w:r>
    </w:p>
    <w:p>
      <w:pPr>
        <w:ind w:left="-5"/>
      </w:pPr>
      <w:r>
        <w:rPr>
          <w:noProof/>
        </w:rPr>
        <mc:AlternateContent>
          <mc:Choice Requires="wpg">
            <w:drawing>
              <wp:anchor distT="0" distB="5715" distL="114300" distR="114300" simplePos="0" relativeHeight="6" behindDoc="0" locked="0" layoutInCell="1" allowOverlap="1">
                <wp:simplePos x="0" y="0"/>
                <wp:positionH relativeFrom="page">
                  <wp:posOffset>914400</wp:posOffset>
                </wp:positionH>
                <wp:positionV relativeFrom="page">
                  <wp:posOffset>4792980</wp:posOffset>
                </wp:positionV>
                <wp:extent cx="6091555" cy="4134485"/>
                <wp:effectExtent l="0" t="0" r="0" b="0"/>
                <wp:wrapTopAndBottom/>
                <wp:docPr id="149" name="Group 3024"/>
                <wp:cNvGraphicFramePr/>
                <a:graphic xmlns:a="http://schemas.openxmlformats.org/drawingml/2006/main">
                  <a:graphicData uri="http://schemas.microsoft.com/office/word/2010/wordprocessingGroup">
                    <wpg:wgp>
                      <wpg:cNvGrpSpPr/>
                      <wpg:grpSpPr>
                        <a:xfrm>
                          <a:off x="0" y="0"/>
                          <a:ext cx="6090840" cy="4133880"/>
                          <a:chOff x="0" y="0"/>
                          <a:chExt cx="0" cy="0"/>
                        </a:xfrm>
                      </wpg:grpSpPr>
                      <pic:pic xmlns:pic="http://schemas.openxmlformats.org/drawingml/2006/picture">
                        <pic:nvPicPr>
                          <pic:cNvPr id="176" name="Picture 377"/>
                          <pic:cNvPicPr/>
                        </pic:nvPicPr>
                        <pic:blipFill>
                          <a:blip r:embed="rId61"/>
                          <a:stretch/>
                        </pic:blipFill>
                        <pic:spPr>
                          <a:xfrm>
                            <a:off x="0" y="0"/>
                            <a:ext cx="6090840" cy="4133880"/>
                          </a:xfrm>
                          <a:prstGeom prst="rect">
                            <a:avLst/>
                          </a:prstGeom>
                          <a:ln>
                            <a:noFill/>
                          </a:ln>
                        </pic:spPr>
                      </pic:pic>
                      <wps:wsp>
                        <wps:cNvPr id="177" name="Forme libre 174"/>
                        <wps:cNvSpPr/>
                        <wps:spPr>
                          <a:xfrm>
                            <a:off x="457200" y="3683520"/>
                            <a:ext cx="451440" cy="374760"/>
                          </a:xfrm>
                          <a:custGeom>
                            <a:avLst/>
                            <a:gdLst/>
                            <a:ahLst/>
                            <a:cxnLst/>
                            <a:rect l="l" t="t" r="r" b="b"/>
                            <a:pathLst>
                              <a:path w="457200" h="457200">
                                <a:moveTo>
                                  <a:pt x="228600" y="0"/>
                                </a:moveTo>
                                <a:cubicBezTo>
                                  <a:pt x="358140" y="0"/>
                                  <a:pt x="457200" y="99060"/>
                                  <a:pt x="457200" y="228600"/>
                                </a:cubicBezTo>
                                <a:cubicBezTo>
                                  <a:pt x="457200" y="358140"/>
                                  <a:pt x="358140" y="457200"/>
                                  <a:pt x="228600" y="457200"/>
                                </a:cubicBezTo>
                                <a:cubicBezTo>
                                  <a:pt x="99060" y="457200"/>
                                  <a:pt x="0" y="358140"/>
                                  <a:pt x="0" y="228600"/>
                                </a:cubicBezTo>
                                <a:cubicBezTo>
                                  <a:pt x="0" y="99060"/>
                                  <a:pt x="99060" y="0"/>
                                  <a:pt x="228600" y="0"/>
                                </a:cubicBez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78" name="Forme libre 175"/>
                        <wps:cNvSpPr/>
                        <wps:spPr>
                          <a:xfrm>
                            <a:off x="457200" y="368352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s:wsp>
                        <wps:cNvPr id="179" name="Forme libre 176"/>
                        <wps:cNvSpPr/>
                        <wps:spPr>
                          <a:xfrm>
                            <a:off x="915840" y="4064760"/>
                            <a:ext cx="720" cy="720"/>
                          </a:xfrm>
                          <a:custGeom>
                            <a:avLst/>
                            <a:gdLst/>
                            <a:ahLst/>
                            <a:cxnLst/>
                            <a:rect l="l" t="t" r="r" b="b"/>
                            <a:pathLst>
                              <a:path>
                                <a:moveTo>
                                  <a:pt x="0" y="0"/>
                                </a:moveTo>
                                <a:lnTo>
                                  <a:pt x="0" y="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3024" style="position:absolute;margin-left:72pt;margin-top:377.4pt;width:479.6pt;height:325.5pt" coordorigin="1440,7548" coordsize="9592,6510">
                <v:shape id="shape_0" ID="Picture 377" stroked="f" style="position:absolute;left:1440;top:7548;width:9591;height:6509;mso-position-horizontal-relative:page;mso-position-vertical-relative:page" type="shapetype_75">
                  <v:imagedata r:id="rId62" o:detectmouseclick="t"/>
                  <w10:wrap type="none"/>
                  <v:stroke color="#3465a4" joinstyle="round" endcap="flat"/>
                </v:shape>
              </v:group>
            </w:pict>
          </mc:Fallback>
        </mc:AlternateContent>
      </w:r>
      <w:r>
        <w:t>Le gestionnaire a la possibilité d’ajouter un commentaire en saisie libre :</w:t>
      </w:r>
      <w:r>
        <w:br w:type="page"/>
      </w:r>
    </w:p>
    <w:p>
      <w:pPr>
        <w:spacing w:after="437" w:line="264" w:lineRule="auto"/>
        <w:ind w:left="-5"/>
        <w:rPr>
          <w:rFonts w:ascii="Arial" w:eastAsia="Arial" w:hAnsi="Arial" w:cs="Arial"/>
          <w:b/>
        </w:rPr>
      </w:pPr>
      <w:r>
        <w:rPr>
          <w:rFonts w:ascii="Arial" w:eastAsia="Arial" w:hAnsi="Arial" w:cs="Arial"/>
          <w:b/>
        </w:rPr>
        <w:lastRenderedPageBreak/>
        <w:t>Puis enregistrer.</w:t>
      </w:r>
    </w:p>
    <w:p>
      <w:pPr>
        <w:spacing w:after="220"/>
        <w:ind w:left="-5"/>
        <w:jc w:val="both"/>
      </w:pPr>
      <w:r>
        <w:t>Ensuite, le service gestionnaire peut vérifier la comptabilisation de la demande de rétablissements de crédits en cliquant sur le numéro de la pièce.</w:t>
      </w:r>
    </w:p>
    <w:p>
      <w:pPr>
        <w:spacing w:after="469" w:line="259" w:lineRule="auto"/>
        <w:ind w:left="-2" w:right="-37"/>
      </w:pPr>
      <w:r>
        <w:rPr>
          <w:noProof/>
        </w:rPr>
        <mc:AlternateContent>
          <mc:Choice Requires="wpg">
            <w:drawing>
              <wp:inline distT="0" distB="0" distL="0" distR="0">
                <wp:extent cx="6146165" cy="1477645"/>
                <wp:effectExtent l="0" t="0" r="0" b="0"/>
                <wp:docPr id="150" name="Groupe 150"/>
                <wp:cNvGraphicFramePr/>
                <a:graphic xmlns:a="http://schemas.openxmlformats.org/drawingml/2006/main">
                  <a:graphicData uri="http://schemas.microsoft.com/office/word/2010/wordprocessingGroup">
                    <wpg:wgp>
                      <wpg:cNvGrpSpPr/>
                      <wpg:grpSpPr>
                        <a:xfrm>
                          <a:off x="0" y="0"/>
                          <a:ext cx="6145560" cy="1477080"/>
                          <a:chOff x="0" y="0"/>
                          <a:chExt cx="0" cy="0"/>
                        </a:xfrm>
                      </wpg:grpSpPr>
                      <pic:pic xmlns:pic="http://schemas.openxmlformats.org/drawingml/2006/picture">
                        <pic:nvPicPr>
                          <pic:cNvPr id="181" name="Picture 405"/>
                          <pic:cNvPicPr/>
                        </pic:nvPicPr>
                        <pic:blipFill>
                          <a:blip r:embed="rId63"/>
                          <a:stretch/>
                        </pic:blipFill>
                        <pic:spPr>
                          <a:xfrm>
                            <a:off x="0" y="0"/>
                            <a:ext cx="6114960" cy="1477080"/>
                          </a:xfrm>
                          <a:prstGeom prst="rect">
                            <a:avLst/>
                          </a:prstGeom>
                          <a:ln>
                            <a:noFill/>
                          </a:ln>
                        </pic:spPr>
                      </pic:pic>
                      <wps:wsp>
                        <wps:cNvPr id="182" name="Forme libre 179"/>
                        <wps:cNvSpPr/>
                        <wps:spPr>
                          <a:xfrm>
                            <a:off x="14040" y="440640"/>
                            <a:ext cx="6131520" cy="452160"/>
                          </a:xfrm>
                          <a:custGeom>
                            <a:avLst/>
                            <a:gdLst/>
                            <a:ahLst/>
                            <a:cxnLst/>
                            <a:rect l="l" t="t" r="r" b="b"/>
                            <a:pathLst>
                              <a:path w="6126481" h="457200">
                                <a:moveTo>
                                  <a:pt x="3063240" y="457200"/>
                                </a:moveTo>
                                <a:lnTo>
                                  <a:pt x="0" y="457200"/>
                                </a:lnTo>
                                <a:lnTo>
                                  <a:pt x="0" y="0"/>
                                </a:lnTo>
                                <a:lnTo>
                                  <a:pt x="6126481" y="0"/>
                                </a:lnTo>
                                <a:lnTo>
                                  <a:pt x="6126481" y="457200"/>
                                </a:lnTo>
                                <a:lnTo>
                                  <a:pt x="3063240" y="45720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style="position:absolute;margin-left:0pt;margin-top:-116.35pt;width:483.9pt;height:116.3pt" coordorigin="0,-2327" coordsize="9678,2326">
                <v:shape id="shape_0" ID="Picture 405" stroked="f" style="position:absolute;left:0;top:-2327;width:9629;height:2325;mso-position-vertical:top" type="shapetype_75">
                  <v:imagedata r:id="rId64" o:detectmouseclick="t"/>
                  <w10:wrap type="none"/>
                  <v:stroke color="#3465a4" joinstyle="round" endcap="flat"/>
                </v:shape>
              </v:group>
            </w:pict>
          </mc:Fallback>
        </mc:AlternateContent>
      </w:r>
    </w:p>
    <w:p>
      <w:pPr>
        <w:spacing w:after="48"/>
        <w:ind w:left="-5"/>
        <w:jc w:val="both"/>
      </w:pPr>
      <w:r>
        <w:t xml:space="preserve">Le gestionnaire doit sélectionner ensuite la facture RNF donnant lieu à rétablissement de crédits puis </w:t>
      </w:r>
      <w:r>
        <w:rPr>
          <w:rFonts w:ascii="Arial" w:eastAsia="Arial" w:hAnsi="Arial" w:cs="Arial"/>
          <w:b/>
        </w:rPr>
        <w:t>cliquer sur le bouton « modifier étape ou commentaire RDC ».</w:t>
      </w:r>
      <w:r>
        <w:t xml:space="preserve"> Il peut ainsi visualiser le commentaire éventuel du comptable et le numéro de la pièce comptable du RDC.</w:t>
      </w:r>
    </w:p>
    <w:p>
      <w:pPr>
        <w:spacing w:after="48"/>
        <w:ind w:left="-5"/>
        <w:jc w:val="both"/>
      </w:pPr>
    </w:p>
    <w:p>
      <w:pPr>
        <w:spacing w:after="9" w:line="259" w:lineRule="auto"/>
        <w:ind w:left="20"/>
      </w:pPr>
      <w:r>
        <w:rPr>
          <w:noProof/>
        </w:rPr>
        <w:drawing>
          <wp:inline distT="0" distB="0" distL="0" distR="0">
            <wp:extent cx="5923280" cy="4944110"/>
            <wp:effectExtent l="0" t="0" r="0" b="0"/>
            <wp:docPr id="19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07"/>
                    <pic:cNvPicPr>
                      <a:picLocks noChangeAspect="1" noChangeArrowheads="1"/>
                    </pic:cNvPicPr>
                  </pic:nvPicPr>
                  <pic:blipFill>
                    <a:blip r:embed="rId65"/>
                    <a:stretch>
                      <a:fillRect/>
                    </a:stretch>
                  </pic:blipFill>
                  <pic:spPr bwMode="auto">
                    <a:xfrm>
                      <a:off x="0" y="0"/>
                      <a:ext cx="5923280" cy="4944110"/>
                    </a:xfrm>
                    <a:prstGeom prst="rect">
                      <a:avLst/>
                    </a:prstGeom>
                  </pic:spPr>
                </pic:pic>
              </a:graphicData>
            </a:graphic>
          </wp:inline>
        </w:drawing>
      </w:r>
    </w:p>
    <w:p>
      <w:pPr>
        <w:ind w:left="-5"/>
      </w:pPr>
    </w:p>
    <w:p>
      <w:pPr>
        <w:ind w:left="-5"/>
      </w:pPr>
    </w:p>
    <w:p>
      <w:pPr>
        <w:ind w:left="-5"/>
      </w:pPr>
    </w:p>
    <w:p>
      <w:pPr>
        <w:ind w:left="-5"/>
      </w:pPr>
    </w:p>
    <w:p>
      <w:pPr>
        <w:ind w:left="-5"/>
      </w:pPr>
      <w:r>
        <w:lastRenderedPageBreak/>
        <w:t>L’écriture de rétablissements de crédits viendra alimenter la restitution ZRNF11 avec une pièce RDC et l’actualisation de la colonne « Montant rétabli »</w:t>
      </w:r>
    </w:p>
    <w:p/>
    <w:p>
      <w:pPr>
        <w:sectPr>
          <w:headerReference w:type="default" r:id="rId66"/>
          <w:footerReference w:type="default" r:id="rId67"/>
          <w:footerReference w:type="first" r:id="rId68"/>
          <w:pgSz w:w="11906" w:h="16838"/>
          <w:pgMar w:top="1134" w:right="1418" w:bottom="1418" w:left="1418" w:header="323" w:footer="709" w:gutter="0"/>
          <w:cols w:space="720"/>
          <w:formProt w:val="0"/>
          <w:titlePg/>
          <w:docGrid w:linePitch="360" w:charSpace="73728"/>
        </w:sectPr>
      </w:pPr>
      <w:r>
        <w:rPr>
          <w:noProof/>
        </w:rPr>
        <mc:AlternateContent>
          <mc:Choice Requires="wpg">
            <w:drawing>
              <wp:inline distT="0" distB="0" distL="0" distR="0">
                <wp:extent cx="5765165" cy="1304925"/>
                <wp:effectExtent l="0" t="0" r="0" b="0"/>
                <wp:docPr id="180" name="Groupe 180"/>
                <wp:cNvGraphicFramePr/>
                <a:graphic xmlns:a="http://schemas.openxmlformats.org/drawingml/2006/main">
                  <a:graphicData uri="http://schemas.microsoft.com/office/word/2010/wordprocessingGroup">
                    <wpg:wgp>
                      <wpg:cNvGrpSpPr/>
                      <wpg:grpSpPr>
                        <a:xfrm>
                          <a:off x="0" y="0"/>
                          <a:ext cx="5764680" cy="1304280"/>
                          <a:chOff x="0" y="0"/>
                          <a:chExt cx="0" cy="0"/>
                        </a:xfrm>
                      </wpg:grpSpPr>
                      <pic:pic xmlns:pic="http://schemas.openxmlformats.org/drawingml/2006/picture">
                        <pic:nvPicPr>
                          <pic:cNvPr id="184" name="Picture 445"/>
                          <pic:cNvPicPr/>
                        </pic:nvPicPr>
                        <pic:blipFill>
                          <a:blip r:embed="rId69"/>
                          <a:stretch/>
                        </pic:blipFill>
                        <pic:spPr>
                          <a:xfrm>
                            <a:off x="0" y="0"/>
                            <a:ext cx="5652720" cy="1304280"/>
                          </a:xfrm>
                          <a:prstGeom prst="rect">
                            <a:avLst/>
                          </a:prstGeom>
                          <a:ln>
                            <a:noFill/>
                          </a:ln>
                        </pic:spPr>
                      </pic:pic>
                      <wps:wsp>
                        <wps:cNvPr id="185" name="Forme libre 182"/>
                        <wps:cNvSpPr/>
                        <wps:spPr>
                          <a:xfrm>
                            <a:off x="12600" y="707400"/>
                            <a:ext cx="5751720" cy="337320"/>
                          </a:xfrm>
                          <a:custGeom>
                            <a:avLst/>
                            <a:gdLst/>
                            <a:ahLst/>
                            <a:cxnLst/>
                            <a:rect l="l" t="t" r="r" b="b"/>
                            <a:pathLst>
                              <a:path w="6217920" h="365760">
                                <a:moveTo>
                                  <a:pt x="3108960" y="365760"/>
                                </a:moveTo>
                                <a:lnTo>
                                  <a:pt x="0" y="365760"/>
                                </a:lnTo>
                                <a:lnTo>
                                  <a:pt x="0" y="0"/>
                                </a:lnTo>
                                <a:lnTo>
                                  <a:pt x="6217920" y="0"/>
                                </a:lnTo>
                                <a:lnTo>
                                  <a:pt x="6217920" y="365760"/>
                                </a:lnTo>
                                <a:lnTo>
                                  <a:pt x="3108960" y="365760"/>
                                </a:lnTo>
                                <a:close/>
                              </a:path>
                            </a:pathLst>
                          </a:custGeom>
                          <a:noFill/>
                          <a:ln w="25560">
                            <a:solidFill>
                              <a:srgbClr val="0000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style="position:absolute;margin-left:0pt;margin-top:-102.75pt;width:453.9pt;height:102.7pt" coordorigin="0,-2055" coordsize="9078,2054">
                <v:shape id="shape_0" ID="Picture 445" stroked="f" style="position:absolute;left:0;top:-2055;width:8901;height:2053;mso-position-vertical:top" type="shapetype_75">
                  <v:imagedata r:id="rId70" o:detectmouseclick="t"/>
                  <w10:wrap type="none"/>
                  <v:stroke color="#3465a4" joinstyle="round" endcap="flat"/>
                </v:shape>
              </v:group>
            </w:pict>
          </mc:Fallback>
        </mc:AlternateContent>
      </w:r>
    </w:p>
    <w:p>
      <w:pPr>
        <w:spacing w:after="160" w:line="259" w:lineRule="auto"/>
        <w:rPr>
          <w:rFonts w:ascii="Calibri Light" w:hAnsi="Calibri Light"/>
          <w:color w:val="2E74B5"/>
          <w:sz w:val="26"/>
          <w:szCs w:val="26"/>
        </w:rPr>
      </w:pPr>
      <w:r>
        <w:rPr>
          <w:rFonts w:ascii="Calibri Light" w:hAnsi="Calibri Light"/>
          <w:color w:val="2E74B5"/>
          <w:sz w:val="26"/>
          <w:szCs w:val="26"/>
        </w:rPr>
        <w:lastRenderedPageBreak/>
        <w:t>2-2 Clôture du rétablissement de crédits</w:t>
      </w:r>
    </w:p>
    <w:p>
      <w:pPr>
        <w:spacing w:after="232"/>
        <w:ind w:left="-5"/>
        <w:jc w:val="both"/>
      </w:pPr>
      <w:r>
        <w:t>Après chaque comptabilisation des opérations de rétablissement de crédits, le gestionnaire doit actualiser la ZRNF11 afin de clore les demandes en instance.</w:t>
      </w:r>
    </w:p>
    <w:p>
      <w:pPr>
        <w:spacing w:after="184" w:line="264" w:lineRule="auto"/>
        <w:ind w:left="-5"/>
      </w:pPr>
      <w:r>
        <w:t xml:space="preserve">Ainsi, il doit établir un </w:t>
      </w:r>
      <w:r>
        <w:rPr>
          <w:rFonts w:ascii="Arial" w:eastAsia="Arial" w:hAnsi="Arial" w:cs="Arial"/>
          <w:b/>
        </w:rPr>
        <w:t>filtre sur « Etape du RDC »</w:t>
      </w:r>
      <w:r>
        <w:t xml:space="preserve"> et </w:t>
      </w:r>
      <w:r>
        <w:rPr>
          <w:rFonts w:ascii="Arial" w:eastAsia="Arial" w:hAnsi="Arial" w:cs="Arial"/>
          <w:b/>
        </w:rPr>
        <w:t>sélectionner « accepté par le comptable ».</w:t>
      </w:r>
      <w:r>
        <w:rPr>
          <w:b/>
        </w:rPr>
        <w:t xml:space="preserve"> </w:t>
      </w:r>
    </w:p>
    <w:p>
      <w:pPr>
        <w:spacing w:after="2296" w:line="259" w:lineRule="auto"/>
        <w:ind w:left="-268" w:right="-3"/>
      </w:pPr>
      <w:r>
        <w:rPr>
          <w:noProof/>
        </w:rPr>
        <mc:AlternateContent>
          <mc:Choice Requires="wpg">
            <w:drawing>
              <wp:inline distT="0" distB="0" distL="0" distR="0">
                <wp:extent cx="7748905" cy="7136765"/>
                <wp:effectExtent l="0" t="0" r="0" b="0"/>
                <wp:docPr id="183" name="Groupe 183"/>
                <wp:cNvGraphicFramePr/>
                <a:graphic xmlns:a="http://schemas.openxmlformats.org/drawingml/2006/main">
                  <a:graphicData uri="http://schemas.microsoft.com/office/word/2010/wordprocessingGroup">
                    <wpg:wgp>
                      <wpg:cNvGrpSpPr/>
                      <wpg:grpSpPr>
                        <a:xfrm>
                          <a:off x="0" y="0"/>
                          <a:ext cx="7748280" cy="7136280"/>
                          <a:chOff x="0" y="0"/>
                          <a:chExt cx="0" cy="0"/>
                        </a:xfrm>
                      </wpg:grpSpPr>
                      <pic:pic xmlns:pic="http://schemas.openxmlformats.org/drawingml/2006/picture">
                        <pic:nvPicPr>
                          <pic:cNvPr id="187" name="Picture 3287"/>
                          <pic:cNvPicPr/>
                        </pic:nvPicPr>
                        <pic:blipFill>
                          <a:blip r:embed="rId71"/>
                          <a:stretch/>
                        </pic:blipFill>
                        <pic:spPr>
                          <a:xfrm>
                            <a:off x="3599280" y="6753960"/>
                            <a:ext cx="290880" cy="382320"/>
                          </a:xfrm>
                          <a:prstGeom prst="rect">
                            <a:avLst/>
                          </a:prstGeom>
                          <a:ln>
                            <a:noFill/>
                          </a:ln>
                        </pic:spPr>
                      </pic:pic>
                      <wps:wsp>
                        <wps:cNvPr id="188" name="Rectangle 185"/>
                        <wps:cNvSpPr/>
                        <wps:spPr>
                          <a:xfrm>
                            <a:off x="170280" y="6593040"/>
                            <a:ext cx="7578000" cy="30852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jc w:val="both"/>
                              </w:pPr>
                              <w:r>
                                <w:rPr>
                                  <w:rFonts w:ascii="Calibri" w:hAnsi="Calibri"/>
                                  <w:color w:val="000000"/>
                                </w:rPr>
                                <w:t xml:space="preserve">Après s’être assurer que le montant rétabli a été actualisé, il faut sélectionner la facture RNF puis </w:t>
                              </w:r>
                              <w:r>
                                <w:rPr>
                                  <w:rFonts w:ascii="Calibri" w:hAnsi="Calibri"/>
                                  <w:b/>
                                  <w:bCs/>
                                  <w:color w:val="000000"/>
                                </w:rPr>
                                <w:t xml:space="preserve">cliquer </w:t>
                              </w:r>
                            </w:p>
                          </w:txbxContent>
                        </wps:txbx>
                        <wps:bodyPr lIns="0" tIns="0" rIns="0" bIns="0">
                          <a:noAutofit/>
                        </wps:bodyPr>
                      </wps:wsp>
                      <wps:wsp>
                        <wps:cNvPr id="189" name="Rectangle 186"/>
                        <wps:cNvSpPr/>
                        <wps:spPr>
                          <a:xfrm>
                            <a:off x="170280" y="6823800"/>
                            <a:ext cx="125928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sur le bouton «</w:t>
                              </w:r>
                            </w:p>
                          </w:txbxContent>
                        </wps:txbx>
                        <wps:bodyPr lIns="0" tIns="0" rIns="0" bIns="0">
                          <a:noAutofit/>
                        </wps:bodyPr>
                      </wps:wsp>
                      <wps:wsp>
                        <wps:cNvPr id="190" name="Rectangle 187"/>
                        <wps:cNvSpPr/>
                        <wps:spPr>
                          <a:xfrm>
                            <a:off x="1123920" y="6823800"/>
                            <a:ext cx="4140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 xml:space="preserve"> </w:t>
                              </w:r>
                            </w:p>
                          </w:txbxContent>
                        </wps:txbx>
                        <wps:bodyPr lIns="0" tIns="0" rIns="0" bIns="0">
                          <a:noAutofit/>
                        </wps:bodyPr>
                      </wps:wsp>
                      <wps:wsp>
                        <wps:cNvPr id="191" name="Rectangle 188"/>
                        <wps:cNvSpPr/>
                        <wps:spPr>
                          <a:xfrm>
                            <a:off x="1159560" y="6823080"/>
                            <a:ext cx="265428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modifier étape ou commentaire</w:t>
                              </w:r>
                            </w:p>
                          </w:txbxContent>
                        </wps:txbx>
                        <wps:bodyPr lIns="0" tIns="0" rIns="0" bIns="0">
                          <a:noAutofit/>
                        </wps:bodyPr>
                      </wps:wsp>
                      <wps:wsp>
                        <wps:cNvPr id="192" name="Rectangle 189"/>
                        <wps:cNvSpPr/>
                        <wps:spPr>
                          <a:xfrm flipH="1">
                            <a:off x="3127320" y="6823800"/>
                            <a:ext cx="38412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RDC</w:t>
                              </w:r>
                            </w:p>
                          </w:txbxContent>
                        </wps:txbx>
                        <wps:bodyPr lIns="0" tIns="0" rIns="0" bIns="0">
                          <a:noAutofit/>
                        </wps:bodyPr>
                      </wps:wsp>
                      <wps:wsp>
                        <wps:cNvPr id="193" name="Rectangle 190"/>
                        <wps:cNvSpPr/>
                        <wps:spPr>
                          <a:xfrm>
                            <a:off x="3796200" y="6823800"/>
                            <a:ext cx="4140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 xml:space="preserve"> </w:t>
                              </w:r>
                            </w:p>
                          </w:txbxContent>
                        </wps:txbx>
                        <wps:bodyPr lIns="0" tIns="0" rIns="0" bIns="0">
                          <a:noAutofit/>
                        </wps:bodyPr>
                      </wps:wsp>
                      <wps:wsp>
                        <wps:cNvPr id="196" name="Rectangle 191"/>
                        <wps:cNvSpPr/>
                        <wps:spPr>
                          <a:xfrm flipH="1">
                            <a:off x="3474720" y="6823800"/>
                            <a:ext cx="151200" cy="290880"/>
                          </a:xfrm>
                          <a:prstGeom prst="rect">
                            <a:avLst/>
                          </a:prstGeom>
                          <a:noFill/>
                          <a:ln>
                            <a:noFill/>
                          </a:ln>
                        </wps:spPr>
                        <wps:style>
                          <a:lnRef idx="0">
                            <a:scrgbClr r="0" g="0" b="0"/>
                          </a:lnRef>
                          <a:fillRef idx="0">
                            <a:scrgbClr r="0" g="0" b="0"/>
                          </a:fillRef>
                          <a:effectRef idx="0">
                            <a:scrgbClr r="0" g="0" b="0"/>
                          </a:effectRef>
                          <a:fontRef idx="minor"/>
                        </wps:style>
                        <wps:txbx>
                          <w:txbxContent>
                            <w:p>
                              <w:pPr>
                                <w:overflowPunct w:val="0"/>
                                <w:spacing w:after="160" w:line="252" w:lineRule="auto"/>
                              </w:pPr>
                              <w:r>
                                <w:rPr>
                                  <w:rFonts w:ascii="Arial" w:eastAsia="Arial" w:hAnsi="Arial" w:cs="Arial"/>
                                  <w:b/>
                                  <w:bCs/>
                                  <w:color w:val="000000"/>
                                </w:rPr>
                                <w:t>»</w:t>
                              </w:r>
                            </w:p>
                          </w:txbxContent>
                        </wps:txbx>
                        <wps:bodyPr lIns="0" tIns="0" rIns="0" bIns="0">
                          <a:noAutofit/>
                        </wps:bodyPr>
                      </wps:wsp>
                      <pic:pic xmlns:pic="http://schemas.openxmlformats.org/drawingml/2006/picture">
                        <pic:nvPicPr>
                          <pic:cNvPr id="197" name="Picture 448"/>
                          <pic:cNvPicPr/>
                        </pic:nvPicPr>
                        <pic:blipFill>
                          <a:blip r:embed="rId72"/>
                          <a:stretch/>
                        </pic:blipFill>
                        <pic:spPr>
                          <a:xfrm>
                            <a:off x="0" y="0"/>
                            <a:ext cx="6120000" cy="6348240"/>
                          </a:xfrm>
                          <a:prstGeom prst="rect">
                            <a:avLst/>
                          </a:prstGeom>
                          <a:ln>
                            <a:noFill/>
                          </a:ln>
                        </pic:spPr>
                      </pic:pic>
                      <wps:wsp>
                        <wps:cNvPr id="198" name="Forme libre 193"/>
                        <wps:cNvSpPr/>
                        <wps:spPr>
                          <a:xfrm>
                            <a:off x="182880" y="985680"/>
                            <a:ext cx="5486400" cy="425520"/>
                          </a:xfrm>
                          <a:custGeom>
                            <a:avLst/>
                            <a:gdLst/>
                            <a:ahLst/>
                            <a:cxnLst/>
                            <a:rect l="l" t="t" r="r" b="b"/>
                            <a:pathLst>
                              <a:path w="5486400" h="274320">
                                <a:moveTo>
                                  <a:pt x="2743200" y="274320"/>
                                </a:moveTo>
                                <a:lnTo>
                                  <a:pt x="0" y="274320"/>
                                </a:lnTo>
                                <a:lnTo>
                                  <a:pt x="0" y="0"/>
                                </a:lnTo>
                                <a:lnTo>
                                  <a:pt x="5486400" y="0"/>
                                </a:lnTo>
                                <a:lnTo>
                                  <a:pt x="5486400" y="274320"/>
                                </a:lnTo>
                                <a:lnTo>
                                  <a:pt x="2743200" y="274320"/>
                                </a:lnTo>
                                <a:close/>
                              </a:path>
                            </a:pathLst>
                          </a:custGeom>
                          <a:noFill/>
                          <a:ln w="25560">
                            <a:solidFill>
                              <a:srgbClr val="FFFFFF"/>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1BE62DED" id="Groupe 183" o:spid="_x0000_s1135" style="width:610.15pt;height:561.95pt;mso-position-horizontal-relative:char;mso-position-vertical-relative:line" coordsize="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">
                <v:shape id="Picture 3287" o:spid="_x0000_s1136" type="#_x0000_t75" style="position:absolute;left:3599280;top:6753960;width:290880;height:38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wsDBAAAA3AAAAA8AAABkcnMvZG93bnJldi54bWxET02LwjAQvQv7H8II3jTVg9WuUUQQ9ljd&#10;Svc4NGNbbCalSbW7v94Iwt7m8T5nsxtMI+7UudqygvksAkFcWF1zqSD7Pk5XIJxH1thYJgW/5GC3&#10;/RhtMNH2wSe6n30pQgi7BBVU3reJlK6oyKCb2ZY4cFfbGfQBdqXUHT5CuGnkIoqW0mDNoaHClg4V&#10;FbdzbxTUx/06/8vi3i6y9CfO+/SSHkqlJuNh/wnC0+D/xW/3lw7zVzG8ngkX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ewsDBAAAA3AAAAA8AAAAAAAAAAAAAAAAAnwIA&#10;AGRycy9kb3ducmV2LnhtbFBLBQYAAAAABAAEAPcAAACNAwAAAAA=&#10;">
                  <v:imagedata r:id="rId73" o:title=""/>
                </v:shape>
                <v:rect id="Rectangle 185" o:spid="_x0000_s1137" style="position:absolute;left:170280;top:6593040;width:7578000;height:308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2B23B0" w:rsidRDefault="002B23B0">
                        <w:pPr>
                          <w:overflowPunct w:val="0"/>
                          <w:spacing w:after="160" w:line="252" w:lineRule="auto"/>
                          <w:jc w:val="both"/>
                        </w:pPr>
                        <w:r>
                          <w:rPr>
                            <w:rFonts w:ascii="Calibri" w:hAnsi="Calibri"/>
                            <w:color w:val="000000"/>
                          </w:rPr>
                          <w:t xml:space="preserve">Après s’être </w:t>
                        </w:r>
                        <w:proofErr w:type="gramStart"/>
                        <w:r>
                          <w:rPr>
                            <w:rFonts w:ascii="Calibri" w:hAnsi="Calibri"/>
                            <w:color w:val="000000"/>
                          </w:rPr>
                          <w:t>assurer</w:t>
                        </w:r>
                        <w:proofErr w:type="gramEnd"/>
                        <w:r>
                          <w:rPr>
                            <w:rFonts w:ascii="Calibri" w:hAnsi="Calibri"/>
                            <w:color w:val="000000"/>
                          </w:rPr>
                          <w:t xml:space="preserve"> que le montant rétabli a été actualisé, il faut sélectionner la facture RNF puis </w:t>
                        </w:r>
                        <w:r>
                          <w:rPr>
                            <w:rFonts w:ascii="Calibri" w:hAnsi="Calibri"/>
                            <w:b/>
                            <w:bCs/>
                            <w:color w:val="000000"/>
                          </w:rPr>
                          <w:t xml:space="preserve">cliquer </w:t>
                        </w:r>
                      </w:p>
                    </w:txbxContent>
                  </v:textbox>
                </v:rect>
                <v:rect id="Rectangle 186" o:spid="_x0000_s1138" style="position:absolute;left:170280;top:6823800;width:1259280;height:29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rsidR="002B23B0" w:rsidRDefault="002B23B0">
                        <w:pPr>
                          <w:overflowPunct w:val="0"/>
                          <w:spacing w:after="160" w:line="252" w:lineRule="auto"/>
                        </w:pPr>
                        <w:proofErr w:type="gramStart"/>
                        <w:r>
                          <w:rPr>
                            <w:rFonts w:ascii="Arial" w:eastAsia="Arial" w:hAnsi="Arial" w:cs="Arial"/>
                            <w:b/>
                            <w:bCs/>
                            <w:color w:val="000000"/>
                          </w:rPr>
                          <w:t>sur</w:t>
                        </w:r>
                        <w:proofErr w:type="gramEnd"/>
                        <w:r>
                          <w:rPr>
                            <w:rFonts w:ascii="Arial" w:eastAsia="Arial" w:hAnsi="Arial" w:cs="Arial"/>
                            <w:b/>
                            <w:bCs/>
                            <w:color w:val="000000"/>
                          </w:rPr>
                          <w:t xml:space="preserve"> le bouton «</w:t>
                        </w:r>
                      </w:p>
                    </w:txbxContent>
                  </v:textbox>
                </v:rect>
                <v:rect id="Rectangle 187" o:spid="_x0000_s1139" style="position:absolute;left:1123920;top:6823800;width:41400;height:29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2B23B0" w:rsidRDefault="002B23B0">
                        <w:pPr>
                          <w:overflowPunct w:val="0"/>
                          <w:spacing w:after="160" w:line="252" w:lineRule="auto"/>
                        </w:pPr>
                        <w:r>
                          <w:rPr>
                            <w:rFonts w:ascii="Arial" w:eastAsia="Arial" w:hAnsi="Arial" w:cs="Arial"/>
                            <w:b/>
                            <w:bCs/>
                            <w:color w:val="000000"/>
                          </w:rPr>
                          <w:t xml:space="preserve"> </w:t>
                        </w:r>
                      </w:p>
                    </w:txbxContent>
                  </v:textbox>
                </v:rect>
                <v:rect id="Rectangle 188" o:spid="_x0000_s1140" style="position:absolute;left:1159560;top:6823080;width:2654280;height:29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cVsIA&#10;AADcAAAADwAAAGRycy9kb3ducmV2LnhtbERPS4vCMBC+C/6HMMLeNHUPYqtRRF306Avq3oZmti02&#10;k9JE2/XXm4UFb/PxPWe+7EwlHtS40rKC8SgCQZxZXXKu4HL+Gk5BOI+ssbJMCn7JwXLR780x0bbl&#10;Iz1OPhchhF2CCgrv60RKlxVk0I1sTRy4H9sY9AE2udQNtiHcVPIziibSYMmhocCa1gVlt9PdKNhN&#10;69V1b59tXm2/d+khjTfn2Cv1MehWMxCeOv8W/7v3OsyP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xWwgAAANwAAAAPAAAAAAAAAAAAAAAAAJgCAABkcnMvZG93&#10;bnJldi54bWxQSwUGAAAAAAQABAD1AAAAhwMAAAAA&#10;" filled="f" stroked="f">
                  <v:textbox inset="0,0,0,0">
                    <w:txbxContent>
                      <w:p w:rsidR="002B23B0" w:rsidRDefault="002B23B0">
                        <w:pPr>
                          <w:overflowPunct w:val="0"/>
                          <w:spacing w:after="160" w:line="252" w:lineRule="auto"/>
                        </w:pPr>
                        <w:proofErr w:type="gramStart"/>
                        <w:r>
                          <w:rPr>
                            <w:rFonts w:ascii="Arial" w:eastAsia="Arial" w:hAnsi="Arial" w:cs="Arial"/>
                            <w:b/>
                            <w:bCs/>
                            <w:color w:val="000000"/>
                          </w:rPr>
                          <w:t>modifier</w:t>
                        </w:r>
                        <w:proofErr w:type="gramEnd"/>
                        <w:r>
                          <w:rPr>
                            <w:rFonts w:ascii="Arial" w:eastAsia="Arial" w:hAnsi="Arial" w:cs="Arial"/>
                            <w:b/>
                            <w:bCs/>
                            <w:color w:val="000000"/>
                          </w:rPr>
                          <w:t xml:space="preserve"> étape ou commentaire</w:t>
                        </w:r>
                      </w:p>
                    </w:txbxContent>
                  </v:textbox>
                </v:rect>
                <v:rect id="Rectangle 189" o:spid="_x0000_s1141" style="position:absolute;left:3127320;top:6823800;width:384120;height:29088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gm8MA&#10;AADcAAAADwAAAGRycy9kb3ducmV2LnhtbERPTWvCQBC9F/wPywje6kZLRaOriFithyqaXLwN2TEJ&#10;ZmdDdtX033cFobd5vM+ZLVpTiTs1rrSsYNCPQBBnVpecK0iTr/cxCOeRNVaWScEvOVjMO28zjLV9&#10;8JHuJ5+LEMIuRgWF93UspcsKMuj6tiYO3MU2Bn2ATS51g48Qbio5jKKRNFhyaCiwplVB2fV0MwqW&#10;Jk8P6/Pnzy7BNNns0w9c77dK9brtcgrCU+v/xS/3tw7zJ0N4PhMu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xgm8MAAADcAAAADwAAAAAAAAAAAAAAAACYAgAAZHJzL2Rv&#10;d25yZXYueG1sUEsFBgAAAAAEAAQA9QAAAIgDAAAAAA==&#10;" filled="f" stroked="f">
                  <v:textbox inset="0,0,0,0">
                    <w:txbxContent>
                      <w:p w:rsidR="002B23B0" w:rsidRDefault="002B23B0">
                        <w:pPr>
                          <w:overflowPunct w:val="0"/>
                          <w:spacing w:after="160" w:line="252" w:lineRule="auto"/>
                        </w:pPr>
                        <w:r>
                          <w:rPr>
                            <w:rFonts w:ascii="Arial" w:eastAsia="Arial" w:hAnsi="Arial" w:cs="Arial"/>
                            <w:b/>
                            <w:bCs/>
                            <w:color w:val="000000"/>
                          </w:rPr>
                          <w:t>RDC</w:t>
                        </w:r>
                      </w:p>
                    </w:txbxContent>
                  </v:textbox>
                </v:rect>
                <v:rect id="Rectangle 190" o:spid="_x0000_s1142" style="position:absolute;left:3796200;top:6823800;width:41400;height:29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2B23B0" w:rsidRDefault="002B23B0">
                        <w:pPr>
                          <w:overflowPunct w:val="0"/>
                          <w:spacing w:after="160" w:line="252" w:lineRule="auto"/>
                        </w:pPr>
                        <w:r>
                          <w:rPr>
                            <w:rFonts w:ascii="Arial" w:eastAsia="Arial" w:hAnsi="Arial" w:cs="Arial"/>
                            <w:b/>
                            <w:bCs/>
                            <w:color w:val="000000"/>
                          </w:rPr>
                          <w:t xml:space="preserve"> </w:t>
                        </w:r>
                      </w:p>
                    </w:txbxContent>
                  </v:textbox>
                </v:rect>
                <v:rect id="Rectangle 191" o:spid="_x0000_s1143" style="position:absolute;left:3474720;top:6823800;width:151200;height:29088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mmMMA&#10;AADcAAAADwAAAGRycy9kb3ducmV2LnhtbERPS2vCQBC+C/6HZYTedFOLUqOriPjqQYsmF29DdpoE&#10;s7Mhu2r8991Cwdt8fM+ZLVpTiTs1rrSs4H0QgSDOrC45V5Amm/4nCOeRNVaWScGTHCzm3c4MY20f&#10;fKL72ecihLCLUUHhfR1L6bKCDLqBrYkD92Mbgz7AJpe6wUcIN5UcRtFYGiw5NBRY06qg7Hq+GQVL&#10;k6ff68vo8JVgmmyP6Qeujzul3nrtcgrCU+tf4n/3Xof5kzH8PRMu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dmmMMAAADcAAAADwAAAAAAAAAAAAAAAACYAgAAZHJzL2Rv&#10;d25yZXYueG1sUEsFBgAAAAAEAAQA9QAAAIgDAAAAAA==&#10;" filled="f" stroked="f">
                  <v:textbox inset="0,0,0,0">
                    <w:txbxContent>
                      <w:p w:rsidR="002B23B0" w:rsidRDefault="002B23B0">
                        <w:pPr>
                          <w:overflowPunct w:val="0"/>
                          <w:spacing w:after="160" w:line="252" w:lineRule="auto"/>
                        </w:pPr>
                        <w:r>
                          <w:rPr>
                            <w:rFonts w:ascii="Arial" w:eastAsia="Arial" w:hAnsi="Arial" w:cs="Arial"/>
                            <w:b/>
                            <w:bCs/>
                            <w:color w:val="000000"/>
                          </w:rPr>
                          <w:t>»</w:t>
                        </w:r>
                      </w:p>
                    </w:txbxContent>
                  </v:textbox>
                </v:rect>
                <v:shape id="Picture 448" o:spid="_x0000_s1144" type="#_x0000_t75" style="position:absolute;width:6120000;height:6348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pZcXEAAAA3AAAAA8AAABkcnMvZG93bnJldi54bWxET81qwkAQvhf6DssUvBTdNIdWU9fQRqT2&#10;YjXmAYbs5AezsyG7anx7t1DobT6+31mmo+nEhQbXWlbwMotAEJdWt1wrKI6b6RyE88gaO8uk4EYO&#10;0tXjwxITba98oEvuaxFC2CWooPG+T6R0ZUMG3cz2xIGr7GDQBzjUUg94DeGmk3EUvUqDLYeGBnvK&#10;GipP+dkoWH/q/SGLf6rTNqriefy12xXfz0pNnsaPdxCeRv8v/nNvdZi/eIPfZ8IF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pZcXEAAAA3AAAAA8AAAAAAAAAAAAAAAAA&#10;nwIAAGRycy9kb3ducmV2LnhtbFBLBQYAAAAABAAEAPcAAACQAwAAAAA=&#10;">
                  <v:imagedata r:id="rId74" o:title=""/>
                </v:shape>
                <v:shape id="Forme libre 193" o:spid="_x0000_s1145" style="position:absolute;left:182880;top:985680;width:5486400;height:425520;visibility:visible;mso-wrap-style:square;v-text-anchor:top" coordsize="548640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dSm8MA&#10;AADcAAAADwAAAGRycy9kb3ducmV2LnhtbESPQWvCQBCF7wX/wzKCF9GNFopGVxGhIvRU9QcM2TEb&#10;zc6G7NZEf33nUOhthvfmvW/W297X6kFtrAIbmE0zUMRFsBWXBi7nz8kCVEzIFuvAZOBJEbabwdsa&#10;cxs6/qbHKZVKQjjmaMCl1ORax8KRxzgNDbFo19B6TLK2pbYtdhLuaz3Psg/tsWJpcNjQ3lFxP/14&#10;A/v+0HFByy93C+P34+zlsvnYGTMa9rsVqER9+jf/XR+t4C+F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dSm8MAAADcAAAADwAAAAAAAAAAAAAAAACYAgAAZHJzL2Rv&#10;d25yZXYueG1sUEsFBgAAAAAEAAQA9QAAAIgDAAAAAA==&#10;" path="m2743200,274320l,274320,,,5486400,r,274320l2743200,274320xe" filled="f" strokecolor="white" strokeweight=".71mm">
                  <v:stroke joinstyle="miter"/>
                  <v:path arrowok="t"/>
                </v:shape>
                <w10:anchorlock/>
              </v:group>
            </w:pict>
          </mc:Fallback>
        </mc:AlternateContent>
      </w:r>
    </w:p>
    <w:p>
      <w:pPr>
        <w:spacing w:line="264" w:lineRule="auto"/>
        <w:ind w:left="-5"/>
      </w:pPr>
      <w:r>
        <w:lastRenderedPageBreak/>
        <w:t xml:space="preserve">Puis accéder au menu déroulant et </w:t>
      </w:r>
      <w:r>
        <w:rPr>
          <w:rFonts w:ascii="Arial" w:eastAsia="Arial" w:hAnsi="Arial" w:cs="Arial"/>
          <w:b/>
        </w:rPr>
        <w:t>sélectionner « 5 Clos » puis enregistrer</w:t>
      </w:r>
      <w:r>
        <w:t>.</w:t>
      </w:r>
    </w:p>
    <w:p>
      <w:pPr>
        <w:spacing w:line="264" w:lineRule="auto"/>
        <w:ind w:left="-5"/>
      </w:pPr>
    </w:p>
    <w:p>
      <w:pPr>
        <w:spacing w:after="9" w:line="259" w:lineRule="auto"/>
        <w:ind w:left="20"/>
      </w:pPr>
      <w:r>
        <w:rPr>
          <w:noProof/>
        </w:rPr>
        <w:drawing>
          <wp:inline distT="0" distB="0" distL="0" distR="0">
            <wp:extent cx="4561840" cy="4479925"/>
            <wp:effectExtent l="0" t="0" r="0" b="0"/>
            <wp:docPr id="151"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7"/>
                    <pic:cNvPicPr>
                      <a:picLocks noChangeAspect="1" noChangeArrowheads="1"/>
                    </pic:cNvPicPr>
                  </pic:nvPicPr>
                  <pic:blipFill>
                    <a:blip r:embed="rId75"/>
                    <a:stretch>
                      <a:fillRect/>
                    </a:stretch>
                  </pic:blipFill>
                  <pic:spPr bwMode="auto">
                    <a:xfrm>
                      <a:off x="0" y="0"/>
                      <a:ext cx="4561840" cy="4479925"/>
                    </a:xfrm>
                    <a:prstGeom prst="rect">
                      <a:avLst/>
                    </a:prstGeom>
                  </pic:spPr>
                </pic:pic>
              </a:graphicData>
            </a:graphic>
          </wp:inline>
        </w:drawing>
      </w:r>
    </w:p>
    <w:p>
      <w:pPr>
        <w:spacing w:after="119"/>
        <w:ind w:left="-5"/>
      </w:pPr>
    </w:p>
    <w:p>
      <w:pPr>
        <w:spacing w:after="119"/>
        <w:ind w:left="-5"/>
      </w:pPr>
      <w:r>
        <w:t>Ainsi le rétablissement de crédits a été comptabilisé par le comptable et clos par le gestionnaire.</w:t>
      </w:r>
    </w:p>
    <w:p>
      <w:pPr>
        <w:spacing w:after="2280" w:line="259" w:lineRule="auto"/>
        <w:ind w:left="-124"/>
      </w:pPr>
      <w:r>
        <w:rPr>
          <w:noProof/>
        </w:rPr>
        <w:drawing>
          <wp:inline distT="0" distB="0" distL="0" distR="0">
            <wp:extent cx="6116320" cy="2176780"/>
            <wp:effectExtent l="0" t="0" r="0" b="0"/>
            <wp:docPr id="17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9"/>
                    <pic:cNvPicPr>
                      <a:picLocks noChangeAspect="1" noChangeArrowheads="1"/>
                    </pic:cNvPicPr>
                  </pic:nvPicPr>
                  <pic:blipFill>
                    <a:blip r:embed="rId76"/>
                    <a:stretch>
                      <a:fillRect/>
                    </a:stretch>
                  </pic:blipFill>
                  <pic:spPr bwMode="auto">
                    <a:xfrm>
                      <a:off x="0" y="0"/>
                      <a:ext cx="6116320" cy="2176780"/>
                    </a:xfrm>
                    <a:prstGeom prst="rect">
                      <a:avLst/>
                    </a:prstGeom>
                  </pic:spPr>
                </pic:pic>
              </a:graphicData>
            </a:graphic>
          </wp:inline>
        </w:drawing>
      </w:r>
      <w:r>
        <w:t xml:space="preserve"> </w:t>
      </w:r>
    </w:p>
    <w:p>
      <w:pPr>
        <w:pStyle w:val="Titre2"/>
      </w:pPr>
      <w:bookmarkStart w:id="97" w:name="_Toc137471064"/>
      <w:r>
        <w:lastRenderedPageBreak/>
        <w:t>Annexe n° 10 : Exemple d’un PKO retraité par le ministère sur le transfert primes-points</w:t>
      </w:r>
      <w:bookmarkEnd w:id="97"/>
    </w:p>
    <w:p>
      <w:pPr>
        <w:spacing w:after="2280" w:line="259" w:lineRule="auto"/>
        <w:ind w:left="-124"/>
      </w:pPr>
      <w:r>
        <w:t xml:space="preserve"> </w:t>
      </w:r>
      <w:r>
        <w:rPr>
          <w:noProof/>
        </w:rPr>
        <w:drawing>
          <wp:inline distT="0" distB="0" distL="0" distR="0">
            <wp:extent cx="6507480" cy="4447540"/>
            <wp:effectExtent l="0" t="0" r="0" b="0"/>
            <wp:docPr id="1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
                    <pic:cNvPicPr>
                      <a:picLocks noChangeAspect="1" noChangeArrowheads="1"/>
                    </pic:cNvPicPr>
                  </pic:nvPicPr>
                  <pic:blipFill>
                    <a:blip r:embed="rId77"/>
                    <a:stretch>
                      <a:fillRect/>
                    </a:stretch>
                  </pic:blipFill>
                  <pic:spPr bwMode="auto">
                    <a:xfrm>
                      <a:off x="0" y="0"/>
                      <a:ext cx="6507480" cy="4447540"/>
                    </a:xfrm>
                    <a:prstGeom prst="rect">
                      <a:avLst/>
                    </a:prstGeom>
                  </pic:spPr>
                </pic:pic>
              </a:graphicData>
            </a:graphic>
          </wp:inline>
        </w:drawing>
      </w:r>
    </w:p>
    <w:p>
      <w:pPr>
        <w:spacing w:after="2280" w:line="259" w:lineRule="auto"/>
        <w:ind w:left="-124"/>
      </w:pPr>
    </w:p>
    <w:p>
      <w:pPr>
        <w:pStyle w:val="Titre2"/>
      </w:pPr>
      <w:bookmarkStart w:id="98" w:name="_Toc137471065"/>
      <w:r>
        <w:lastRenderedPageBreak/>
        <w:t>Annexe n° 11: Exemple d’un PKO retraité par le ministère sur le complément indemnitaire annuel</w:t>
      </w:r>
      <w:bookmarkEnd w:id="98"/>
    </w:p>
    <w:p>
      <w:pPr>
        <w:spacing w:after="2280" w:line="259" w:lineRule="auto"/>
        <w:ind w:left="-124"/>
      </w:pPr>
      <w:r>
        <w:rPr>
          <w:noProof/>
        </w:rPr>
        <w:drawing>
          <wp:inline distT="0" distB="0" distL="0" distR="0">
            <wp:extent cx="6604635" cy="4477385"/>
            <wp:effectExtent l="0" t="0" r="0" b="0"/>
            <wp:docPr id="1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2"/>
                    <pic:cNvPicPr>
                      <a:picLocks noChangeAspect="1" noChangeArrowheads="1"/>
                    </pic:cNvPicPr>
                  </pic:nvPicPr>
                  <pic:blipFill>
                    <a:blip r:embed="rId78"/>
                    <a:stretch>
                      <a:fillRect/>
                    </a:stretch>
                  </pic:blipFill>
                  <pic:spPr bwMode="auto">
                    <a:xfrm>
                      <a:off x="0" y="0"/>
                      <a:ext cx="6604635" cy="4477385"/>
                    </a:xfrm>
                    <a:prstGeom prst="rect">
                      <a:avLst/>
                    </a:prstGeom>
                  </pic:spPr>
                </pic:pic>
              </a:graphicData>
            </a:graphic>
          </wp:inline>
        </w:drawing>
      </w:r>
    </w:p>
    <w:p>
      <w:pPr>
        <w:spacing w:after="2280" w:line="259" w:lineRule="auto"/>
        <w:ind w:left="-124"/>
      </w:pPr>
    </w:p>
    <w:p>
      <w:pPr>
        <w:spacing w:after="2280" w:line="259" w:lineRule="auto"/>
      </w:pPr>
    </w:p>
    <w:p>
      <w:pPr>
        <w:pStyle w:val="Titre2"/>
      </w:pPr>
    </w:p>
    <w:p>
      <w:pPr>
        <w:pStyle w:val="Titre2"/>
      </w:pPr>
      <w:bookmarkStart w:id="99" w:name="_Toc137471066"/>
      <w:r>
        <w:t>Annexe n° 12 : Calculatrice modulation d’un titre à valider</w:t>
      </w:r>
      <w:bookmarkEnd w:id="99"/>
    </w:p>
    <w:p>
      <w:pPr>
        <w:spacing w:after="2280" w:line="259" w:lineRule="auto"/>
        <w:ind w:left="-124"/>
      </w:pPr>
      <w:r>
        <w:t>Nota Bene -Alerte sur l’utilisation de la calculatrice: les taux de cotisations et valeur du point d’indice fonction publique peuvent évoluer.</w:t>
      </w:r>
    </w:p>
    <w:tbl>
      <w:tblPr>
        <w:tblW w:w="9424" w:type="dxa"/>
        <w:tblLook w:val="01E0" w:firstRow="1" w:lastRow="1" w:firstColumn="1" w:lastColumn="1" w:noHBand="0" w:noVBand="0"/>
      </w:tblPr>
      <w:tblGrid>
        <w:gridCol w:w="5900"/>
        <w:gridCol w:w="3524"/>
      </w:tblGrid>
      <w:tr>
        <w:tc>
          <w:tcPr>
            <w:tcW w:w="5899" w:type="dxa"/>
            <w:tcBorders>
              <w:top w:val="single" w:sz="4" w:space="0" w:color="000000"/>
              <w:left w:val="single" w:sz="4" w:space="0" w:color="000000"/>
              <w:bottom w:val="single" w:sz="4" w:space="0" w:color="000000"/>
              <w:right w:val="single" w:sz="4" w:space="0" w:color="000000"/>
            </w:tcBorders>
            <w:shd w:val="clear" w:color="auto" w:fill="auto"/>
            <w:vAlign w:val="center"/>
          </w:tcPr>
          <w:p>
            <w:pPr>
              <w:numPr>
                <w:ilvl w:val="0"/>
                <w:numId w:val="53"/>
              </w:numPr>
              <w:suppressAutoHyphens w:val="0"/>
              <w:spacing w:before="120" w:after="120" w:line="240" w:lineRule="atLeast"/>
              <w:jc w:val="center"/>
              <w:rPr>
                <w:rFonts w:ascii="Arial Narrow" w:hAnsi="Arial Narrow"/>
                <w:b/>
              </w:rPr>
            </w:pPr>
            <w:r>
              <w:t>Outil de calcul du montant à déduire de l’indu en cas d’annulation partielle du TAV</w:t>
            </w:r>
          </w:p>
        </w:tc>
        <w:tc>
          <w:tcPr>
            <w:tcW w:w="352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after="120" w:line="240" w:lineRule="atLeast"/>
              <w:jc w:val="center"/>
              <w:rPr>
                <w:rFonts w:ascii="Arial Narrow" w:hAnsi="Arial Narrow"/>
                <w:b/>
              </w:rPr>
            </w:pPr>
            <w:r>
              <w:object w:dxaOrig="1632" w:dyaOrig="1056">
                <v:shape id="ole_rId57" o:spid="_x0000_i1026" style="width:79.5pt;height:50.5pt" coordsize="" o:spt="100" adj="0,,0" path="" stroked="f">
                  <v:stroke joinstyle="miter"/>
                  <v:imagedata r:id="rId79" o:title=""/>
                  <v:formulas/>
                  <v:path o:connecttype="segments"/>
                </v:shape>
                <o:OLEObject Type="Embed" ProgID="Excel.Sheet.12" ShapeID="ole_rId57" DrawAspect="Icon" ObjectID="_1789988505" r:id="rId80"/>
              </w:object>
            </w:r>
            <w:r>
              <w:fldChar w:fldCharType="begin"/>
            </w:r>
            <w:bookmarkStart w:id="100" w:name="Bookmark2"/>
            <w:r>
              <w:fldChar w:fldCharType="end"/>
            </w:r>
            <w:bookmarkStart w:id="101" w:name="Bookmark212"/>
            <w:bookmarkStart w:id="102" w:name="Bookmark211"/>
            <w:bookmarkStart w:id="103" w:name="Bookmark2111"/>
            <w:bookmarkStart w:id="104" w:name="Bookmark21"/>
            <w:bookmarkEnd w:id="100"/>
            <w:bookmarkEnd w:id="101"/>
            <w:bookmarkEnd w:id="102"/>
            <w:bookmarkEnd w:id="103"/>
            <w:bookmarkEnd w:id="104"/>
          </w:p>
        </w:tc>
      </w:tr>
    </w:tbl>
    <w:p>
      <w:pPr>
        <w:spacing w:after="2280" w:line="259" w:lineRule="auto"/>
        <w:ind w:left="-124"/>
      </w:pPr>
    </w:p>
    <w:p>
      <w:pPr>
        <w:spacing w:after="2280" w:line="259" w:lineRule="auto"/>
        <w:ind w:left="-124"/>
      </w:pPr>
    </w:p>
    <w:p>
      <w:pPr>
        <w:spacing w:after="1140" w:line="259" w:lineRule="auto"/>
        <w:ind w:right="84"/>
        <w:jc w:val="right"/>
      </w:pPr>
    </w:p>
    <w:sectPr>
      <w:headerReference w:type="default" r:id="rId81"/>
      <w:footerReference w:type="default" r:id="rId82"/>
      <w:headerReference w:type="first" r:id="rId83"/>
      <w:footerReference w:type="first" r:id="rId84"/>
      <w:pgSz w:w="11906" w:h="16838"/>
      <w:pgMar w:top="1134" w:right="1418" w:bottom="1418" w:left="1418" w:header="323" w:footer="709" w:gutter="0"/>
      <w:cols w:space="720"/>
      <w:formProt w:val="0"/>
      <w:titlePg/>
      <w:docGrid w:linePitch="360" w:charSpace="7372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259" w:lineRule="auto"/>
      <w:ind w:right="95"/>
      <w:jc w:val="right"/>
    </w:pPr>
    <w:r>
      <w:fldChar w:fldCharType="begin"/>
    </w:r>
    <w:r>
      <w:instrText>PAGE</w:instrText>
    </w:r>
    <w:r>
      <w:fldChar w:fldCharType="separate"/>
    </w:r>
    <w:r>
      <w:rPr>
        <w:noProof/>
      </w:rPr>
      <w:t>21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jc w:val="right"/>
    </w:pPr>
    <w:r>
      <w:fldChar w:fldCharType="begin"/>
    </w:r>
    <w:r>
      <w:instrText>PAGE</w:instrText>
    </w:r>
    <w:r>
      <w:fldChar w:fldCharType="separate"/>
    </w:r>
    <w:r>
      <w:rPr>
        <w:noProof/>
      </w:rPr>
      <w:t>24</w:t>
    </w:r>
    <w:r>
      <w:fldChar w:fldCharType="end"/>
    </w:r>
  </w:p>
  <w:p>
    <w:pPr>
      <w:tabs>
        <w:tab w:val="center" w:pos="4536"/>
        <w:tab w:val="right" w:pos="9072"/>
      </w:tabs>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259" w:lineRule="auto"/>
      <w:ind w:right="95"/>
      <w:jc w:val="right"/>
    </w:pPr>
    <w:r>
      <w:fldChar w:fldCharType="begin"/>
    </w:r>
    <w:r>
      <w:instrText>PAGE</w:instrText>
    </w:r>
    <w:r>
      <w:fldChar w:fldCharType="separate"/>
    </w:r>
    <w:r>
      <w:rPr>
        <w:noProof/>
      </w:rPr>
      <w:t>28</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line="259" w:lineRule="auto"/>
      <w:ind w:right="95"/>
      <w:jc w:val="right"/>
    </w:pPr>
    <w:r>
      <w:fldChar w:fldCharType="begin"/>
    </w:r>
    <w:r>
      <w:instrText>PAGE</w:instrText>
    </w:r>
    <w:r>
      <w:fldChar w:fldCharType="separate"/>
    </w:r>
    <w:r>
      <w:rPr>
        <w:noProof/>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tabs>
        <w:tab w:val="center" w:pos="4536"/>
        <w:tab w:val="right" w:pos="9072"/>
      </w:tabs>
      <w:spacing w:after="120"/>
      <w:jc w:val="right"/>
    </w:pPr>
    <w:r>
      <w:t>44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
        <w:separator/>
      </w:r>
    </w:p>
  </w:footnote>
  <w:footnote w:type="continuationSeparator" w:id="0">
    <w:p>
      <w:r>
        <w:continuationSeparator/>
      </w:r>
    </w:p>
  </w:footnote>
  <w:footnote w:id="1">
    <w:p>
      <w:pPr>
        <w:spacing w:after="120"/>
        <w:jc w:val="both"/>
      </w:pPr>
      <w:r>
        <w:rPr>
          <w:rStyle w:val="Caractresdenotedebasdepage"/>
        </w:rPr>
        <w:footnoteRef/>
      </w:r>
      <w:r>
        <w:rPr>
          <w:rFonts w:cs="Arial"/>
          <w:sz w:val="16"/>
          <w:szCs w:val="16"/>
        </w:rPr>
        <w:t xml:space="preserve"> Part du salaire net qui peut faire l’objet d’une cession ou d’une saisie. Cette part est déterminée par un barème qui est revalorisé périodiquement. Ces dispositions sont prévues aux articles L 3252-1 à L 3252-13 et R3252-1 à R3252-49 du code du travail.</w:t>
      </w:r>
      <w:r>
        <w:t xml:space="preserve"> </w:t>
      </w:r>
    </w:p>
    <w:p/>
  </w:footnote>
  <w:footnote w:id="2">
    <w:p>
      <w:pPr>
        <w:spacing w:after="120"/>
        <w:jc w:val="both"/>
      </w:pPr>
      <w:r>
        <w:rPr>
          <w:rStyle w:val="Caractresdenotedebasdepage"/>
        </w:rPr>
        <w:footnoteRef/>
      </w:r>
      <w:r>
        <w:t xml:space="preserve"> </w:t>
      </w:r>
      <w:bookmarkStart w:id="12" w:name="__DdeLink__14537_28734656002112111111111"/>
      <w:r>
        <w:rPr>
          <w:rFonts w:cs="Arial"/>
          <w:sz w:val="16"/>
          <w:szCs w:val="16"/>
        </w:rPr>
        <w:t>Décret n° 97-775 du 31 juillet 1997 relatif à l'émission des ordres de recouvrer pour les créances mentionnées aux articles 112 à 124 du décret n° 2012-1246 du 7 novembre 2012 relatif à la gestion budgétaire et comptable publique,</w:t>
      </w:r>
      <w:bookmarkEnd w:id="12"/>
    </w:p>
    <w:p/>
  </w:footnote>
  <w:footnote w:id="3">
    <w:p>
      <w:pPr>
        <w:spacing w:after="120"/>
        <w:jc w:val="both"/>
      </w:pPr>
      <w:r>
        <w:rPr>
          <w:rStyle w:val="Caractresdenotedebasdepage"/>
        </w:rPr>
        <w:footnoteRef/>
      </w:r>
      <w:r>
        <w:t xml:space="preserve"> </w:t>
      </w:r>
      <w:r>
        <w:rPr>
          <w:sz w:val="16"/>
          <w:szCs w:val="16"/>
        </w:rPr>
        <w:t xml:space="preserve">Jusqu’en septembre </w:t>
      </w:r>
      <w:r>
        <w:rPr>
          <w:rFonts w:cs="Arial"/>
          <w:sz w:val="16"/>
          <w:szCs w:val="16"/>
        </w:rPr>
        <w:t>2018, les précomptes non recouvrés en paie après un délai de 4 mois étaient automatiquement transformés en TAV.</w:t>
      </w:r>
    </w:p>
    <w:p/>
  </w:footnote>
  <w:footnote w:id="4">
    <w:p>
      <w:pPr>
        <w:spacing w:after="120"/>
        <w:jc w:val="both"/>
      </w:pPr>
      <w:r>
        <w:rPr>
          <w:rStyle w:val="Caractresdenotedebasdepage"/>
        </w:rPr>
        <w:footnoteRef/>
      </w:r>
      <w:r>
        <w:t xml:space="preserve"> </w:t>
      </w:r>
      <w:r>
        <w:rPr>
          <w:rFonts w:cs="Arial"/>
          <w:sz w:val="16"/>
          <w:szCs w:val="16"/>
        </w:rPr>
        <w:t>Décret n° 97-775 du 31 juillet 1997 relatif à l'émission des ordres de recouvrer pour les créances mentionnées aux articles 112 à 124 du décret n° 2012-1246 du 7 novembre 2012 relatif à la gestion budgétaire et comptable publique</w:t>
      </w:r>
    </w:p>
  </w:footnote>
  <w:footnote w:id="5">
    <w:p>
      <w:pPr>
        <w:jc w:val="both"/>
      </w:pPr>
      <w:r>
        <w:rPr>
          <w:rStyle w:val="Caractresdenotedebasdepage"/>
        </w:rPr>
        <w:footnoteRef/>
      </w:r>
      <w:r>
        <w:rPr>
          <w:rFonts w:cs="Arial"/>
        </w:rPr>
        <w:t xml:space="preserve"> </w:t>
      </w:r>
      <w:r>
        <w:rPr>
          <w:rFonts w:cs="Arial"/>
          <w:sz w:val="16"/>
          <w:szCs w:val="16"/>
          <w:lang w:eastAsia="ja-JP"/>
        </w:rPr>
        <w:t xml:space="preserve">La restitution « INF-RNF-11 » a pour but d’établir un suivi budgétaire agrégé des factures par Centre de profit ou Service exécutant, de leur création jusqu’à leur recouvrement. Cet état permet d’accéder, par saut, au détail des titres restitués (INF-RNF-30) </w:t>
      </w:r>
    </w:p>
    <w:p/>
  </w:footnote>
  <w:footnote w:id="6">
    <w:p>
      <w:pPr>
        <w:jc w:val="both"/>
      </w:pPr>
      <w:r>
        <w:rPr>
          <w:rStyle w:val="Caractresdenotedebasdepage"/>
        </w:rPr>
        <w:footnoteRef/>
      </w:r>
      <w:r>
        <w:rPr>
          <w:rFonts w:cs="Arial"/>
          <w:sz w:val="16"/>
          <w:szCs w:val="16"/>
          <w:lang w:eastAsia="ja-JP"/>
        </w:rPr>
        <w:t xml:space="preserve"> La restitution « INF-RNF-30 », accessible uniquement par « saut » à partir de la INF-RNF-11, a pour but de suivre de manière détaillée l’ensemble des factures d’un service selon leurs statuts en faisant apparaître : </w:t>
      </w:r>
      <w:r>
        <w:rPr>
          <w:rFonts w:cs="Arial"/>
          <w:sz w:val="16"/>
          <w:szCs w:val="16"/>
        </w:rPr>
        <w:t>le numéro du titre en question, le tiers concerné, l</w:t>
      </w:r>
      <w:r>
        <w:rPr>
          <w:rFonts w:cs="Arial"/>
          <w:sz w:val="16"/>
          <w:szCs w:val="16"/>
          <w:lang w:eastAsia="ja-JP"/>
        </w:rPr>
        <w:t xml:space="preserve">e montant, </w:t>
      </w:r>
      <w:r>
        <w:rPr>
          <w:rFonts w:cs="Arial"/>
          <w:sz w:val="16"/>
          <w:szCs w:val="16"/>
        </w:rPr>
        <w:t>s</w:t>
      </w:r>
      <w:r>
        <w:rPr>
          <w:rFonts w:cs="Arial"/>
          <w:sz w:val="16"/>
          <w:szCs w:val="16"/>
          <w:lang w:eastAsia="ja-JP"/>
        </w:rPr>
        <w:t>on statut</w:t>
      </w:r>
    </w:p>
    <w:p/>
  </w:footnote>
  <w:footnote w:id="7">
    <w:p>
      <w:pPr>
        <w:spacing w:after="120"/>
      </w:pPr>
      <w:r>
        <w:rPr>
          <w:rStyle w:val="Caractresdenotedebasdepage"/>
        </w:rPr>
        <w:footnoteRef/>
      </w:r>
      <w:r>
        <w:t xml:space="preserve"> </w:t>
      </w:r>
      <w:r>
        <w:rPr>
          <w:rFonts w:cs="Arial"/>
          <w:sz w:val="16"/>
          <w:szCs w:val="16"/>
        </w:rPr>
        <w:t>Des travaux ont été initiés avec la Caisse des dépôts et consignations, gestionnaire administratif du fonds RAFP, pour mettre à jour la procédure de récupération des trop-versés de cotisations RAFP.</w:t>
      </w:r>
    </w:p>
    <w:p/>
  </w:footnote>
  <w:footnote w:id="8">
    <w:p>
      <w:r>
        <w:rPr>
          <w:rStyle w:val="Caractresdenotedebasdepage"/>
        </w:rPr>
        <w:footnoteRef/>
      </w:r>
      <w:r>
        <w:rPr>
          <w:color w:val="000000"/>
          <w:sz w:val="16"/>
          <w:szCs w:val="16"/>
        </w:rPr>
        <w:t xml:space="preserve"> Voir fiche métier ZPHY/ZTAE sur Diapason (accès interministériel) :  </w:t>
      </w:r>
      <w:hyperlink r:id="rId1">
        <w:r>
          <w:rPr>
            <w:rStyle w:val="LienInternet"/>
            <w:color w:val="000000"/>
            <w:sz w:val="16"/>
            <w:szCs w:val="16"/>
          </w:rPr>
          <w:t>DIAPASON</w:t>
        </w:r>
      </w:hyperlink>
      <w:r>
        <w:rPr>
          <w:color w:val="000000"/>
          <w:sz w:val="16"/>
          <w:szCs w:val="16"/>
        </w:rPr>
        <w:t xml:space="preserve"> &gt; Domaines Chorus &gt; Tiers &gt; 2 - Fiches métier : Les règles de saisie et de gestion par groupe de comptes &gt; ZPHY et ZTAE - Personnes physiques et Agents de l’État &gt; Pièces jointes : </w:t>
      </w:r>
      <w:hyperlink r:id="rId2">
        <w:r>
          <w:rPr>
            <w:rStyle w:val="LienInternet"/>
            <w:color w:val="000000"/>
            <w:sz w:val="16"/>
            <w:szCs w:val="16"/>
          </w:rPr>
          <w:t>FM-ZPHY-ZTAEv4-4.pdf</w:t>
        </w:r>
      </w:hyperlink>
      <w:r>
        <w:rPr>
          <w:rStyle w:val="LienInternet"/>
          <w:color w:val="000000"/>
          <w:sz w:val="16"/>
          <w:szCs w:val="16"/>
        </w:rPr>
        <w:t xml:space="preserve">  (page 7).</w:t>
      </w:r>
    </w:p>
    <w:p>
      <w:pPr>
        <w:rPr>
          <w:color w:val="000000"/>
          <w:sz w:val="16"/>
          <w:szCs w:val="16"/>
        </w:rPr>
      </w:pPr>
    </w:p>
    <w:p>
      <w:pPr>
        <w:rPr>
          <w:color w:val="000000"/>
          <w:sz w:val="16"/>
          <w:szCs w:val="16"/>
        </w:rPr>
      </w:pPr>
      <w:r>
        <w:rPr>
          <w:color w:val="000000"/>
          <w:sz w:val="16"/>
          <w:szCs w:val="16"/>
        </w:rPr>
        <w:t>Il est préférable, pour un TAV, de garder le même numéro de tiers Chorus donc le nom et prénom de l’agent décédé d’une part, et de renseigner, d’autre part, l'adresse du notaire ou de l'héritier à l’aide des champs « n° » « rue » « code postal » et « ville » et renseigner le complément d’adresse (champ « arrondissement ») comme suit :</w:t>
      </w:r>
      <w:r>
        <w:rPr>
          <w:color w:val="000000"/>
          <w:sz w:val="16"/>
          <w:szCs w:val="16"/>
        </w:rPr>
        <w:br/>
        <w:t>- Notaire : « Ssion par Me XXXXX »</w:t>
      </w:r>
      <w:r>
        <w:rPr>
          <w:color w:val="000000"/>
          <w:sz w:val="16"/>
          <w:szCs w:val="16"/>
        </w:rPr>
        <w:br/>
        <w:t>- Héritier : « Ssion par M YYYYY » ou « Ssion par Mme YYYYY »</w:t>
      </w:r>
      <w:r>
        <w:rPr>
          <w:color w:val="000000"/>
          <w:sz w:val="16"/>
          <w:szCs w:val="16"/>
        </w:rPr>
        <w:br/>
        <w:t xml:space="preserve"> Le mot clé « Ssion » pour succession doit être mentionné. </w:t>
      </w:r>
    </w:p>
    <w:p>
      <w:pPr>
        <w:rPr>
          <w:color w:val="000000"/>
        </w:rPr>
      </w:pPr>
    </w:p>
  </w:footnote>
  <w:footnote w:id="9">
    <w:p>
      <w:pPr>
        <w:spacing w:after="120"/>
      </w:pPr>
      <w:r>
        <w:rPr>
          <w:rStyle w:val="Caractresdenotedebasdepage"/>
        </w:rPr>
        <w:footnoteRef/>
      </w:r>
      <w:r>
        <w:t xml:space="preserve"> </w:t>
      </w:r>
      <w:r>
        <w:rPr>
          <w:sz w:val="16"/>
          <w:szCs w:val="16"/>
        </w:rPr>
        <w:t xml:space="preserve">Note de service SRE n° 12/40917 du 06/06/2013 relative aux modalités de traitement des recettes non fiscales du CAS Pensions relatives aux validations de services auxiliaires (VSA) et aux rachats d'années d'études supérieures (RAES). </w:t>
      </w:r>
    </w:p>
    <w:p/>
  </w:footnote>
  <w:footnote w:id="10">
    <w:p>
      <w:pPr>
        <w:spacing w:after="120"/>
        <w:jc w:val="both"/>
      </w:pPr>
      <w:r>
        <w:rPr>
          <w:rStyle w:val="Caractresdenotedebasdepage"/>
        </w:rPr>
        <w:footnoteRef/>
      </w:r>
      <w:r>
        <w:rPr>
          <w:sz w:val="16"/>
          <w:szCs w:val="16"/>
        </w:rPr>
        <w:t xml:space="preserve"> Les indus de rémunération correspondent aux types de pièce KF (Facture d’indu sur T2). Les titres d’annulation/réduction prennent la forme de pièce KE. Le « statut de la facture » permet de connaître son positionnement dans le circuit de validation : « 1 » (complète) correspond à un TAV préenregistré, présent dans la bannette du CSP, « 2 » (validé) correspond à un TAV validé par le CSP et donc à un titre de perception présent dans la bannette du comptable, « 3 » (comptabilisée) correspond à un titre de perception pris en charge par le comptable et dont on peut consulter le recouvrement.</w:t>
      </w:r>
    </w:p>
    <w:p/>
  </w:footnote>
  <w:footnote w:id="11">
    <w:p>
      <w:pPr>
        <w:spacing w:after="120"/>
        <w:jc w:val="both"/>
      </w:pPr>
      <w:r>
        <w:rPr>
          <w:rStyle w:val="Caractresdenotedebasdepage"/>
        </w:rPr>
        <w:footnoteRef/>
      </w:r>
      <w:r>
        <w:rPr>
          <w:i/>
          <w:iCs/>
          <w:sz w:val="18"/>
          <w:szCs w:val="18"/>
        </w:rPr>
        <w:t xml:space="preserve"> Depuis le 1</w:t>
      </w:r>
      <w:r>
        <w:rPr>
          <w:i/>
          <w:iCs/>
          <w:sz w:val="18"/>
          <w:szCs w:val="18"/>
          <w:vertAlign w:val="superscript"/>
        </w:rPr>
        <w:t>er</w:t>
      </w:r>
      <w:r>
        <w:rPr>
          <w:i/>
          <w:iCs/>
          <w:sz w:val="18"/>
          <w:szCs w:val="18"/>
        </w:rPr>
        <w:t xml:space="preserve"> septembre 2019 pour les départements  d’Ile-de-France</w:t>
      </w:r>
    </w:p>
    <w:p/>
  </w:footnote>
  <w:footnote w:id="12">
    <w:p>
      <w:pPr>
        <w:spacing w:after="120"/>
        <w:jc w:val="both"/>
      </w:pPr>
      <w:r>
        <w:rPr>
          <w:rStyle w:val="Caractresdenotedebasdepage"/>
        </w:rPr>
        <w:footnoteRef/>
      </w:r>
      <w:r>
        <w:rPr>
          <w:i/>
          <w:iCs/>
          <w:sz w:val="18"/>
          <w:szCs w:val="18"/>
        </w:rPr>
        <w:t xml:space="preserve"> Avant cette date, le comptable en charge du recouvrement (CR) était celui du lieu de résidence du redevable. Le CC et le CR pouvait donc être deux comptables différents.</w:t>
      </w:r>
    </w:p>
    <w:p/>
  </w:footnote>
  <w:footnote w:id="13">
    <w:p>
      <w:pPr>
        <w:jc w:val="both"/>
      </w:pPr>
      <w:r>
        <w:rPr>
          <w:rStyle w:val="Caractresdenotedebasdepage"/>
        </w:rPr>
        <w:footnoteRef/>
      </w:r>
      <w:r>
        <w:t xml:space="preserve"> </w:t>
      </w:r>
      <w:r>
        <w:rPr>
          <w:rFonts w:cs="Arial"/>
          <w:i/>
          <w:iCs/>
          <w:sz w:val="18"/>
          <w:szCs w:val="18"/>
        </w:rPr>
        <w:t xml:space="preserve">Article 55 – III : B de la loi n° 2010-1658 du 29 décembre 2010 de finances rectificative pour 2010 : « Donne lieu à l'application d'une majoration de 10 % tout retard dans le paiement des créances qui font l'objet d'un titre de perception que l'Etat délivre dans les conditions prévues à l'article L. 252 A du livre des procédures fiscales pour le recouvrement des recettes de toute nature qu'il est habilité à recevoir. </w:t>
      </w:r>
    </w:p>
    <w:p>
      <w:pPr>
        <w:spacing w:after="120"/>
        <w:jc w:val="both"/>
      </w:pPr>
      <w:r>
        <w:rPr>
          <w:i/>
          <w:iCs/>
          <w:sz w:val="18"/>
          <w:szCs w:val="18"/>
        </w:rPr>
        <w:t>Cette majoration, perçue au profit de l'Etat, s'applique aux sommes comprises dans le titre qui n'ont pas été acquittées le 15 du deuxième mois qui suit la date d'émission du titre de perception.»</w:t>
      </w:r>
    </w:p>
    <w:p/>
  </w:footnote>
  <w:footnote w:id="14">
    <w:p>
      <w:pPr>
        <w:spacing w:after="120"/>
        <w:jc w:val="both"/>
      </w:pPr>
      <w:r>
        <w:rPr>
          <w:rStyle w:val="Caractresdenotedebasdepage"/>
        </w:rPr>
        <w:footnoteRef/>
      </w:r>
      <w:r>
        <w:t xml:space="preserve"> </w:t>
      </w:r>
      <w:bookmarkStart w:id="70" w:name="__DdeLink__3082_3378520865"/>
      <w:r>
        <w:rPr>
          <w:i/>
          <w:iCs/>
          <w:sz w:val="16"/>
          <w:szCs w:val="16"/>
        </w:rPr>
        <w:t xml:space="preserve">La compensation est une procédure de recouvrement inscrite au code civil (cf. Articles 1347 et s.), qui prévoit que lorsque deux personnes sont débitrices l’une envers l’autre, une compensation s'opère entre les dettes des deux parties, et éteint ces dettes à concurrence de leur montant respectif et dans la limite de la quotité saisissable pour le salarié. La compensation s’opère de plein droit, sous réserve d'être invoquée. </w:t>
      </w:r>
      <w:bookmarkEnd w:id="7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tabs>
        <w:tab w:val="center" w:pos="4536"/>
        <w:tab w:val="right" w:pos="9072"/>
      </w:tabs>
      <w:spacing w:after="120"/>
    </w:pPr>
    <w:r>
      <w:tab/>
      <w:t>Guide relatif à la gestion des titres à valider et des titres de perception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tabs>
        <w:tab w:val="center" w:pos="4536"/>
        <w:tab w:val="right" w:pos="9072"/>
      </w:tabs>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tabs>
        <w:tab w:val="center" w:pos="4536"/>
        <w:tab w:val="right" w:pos="9072"/>
      </w:tabs>
      <w:spacing w:after="120"/>
    </w:pPr>
    <w:r>
      <w:tab/>
      <w:t>Guide relatif à la gestion des titres à valider et des titres de perception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after="12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D65"/>
    <w:multiLevelType w:val="multilevel"/>
    <w:tmpl w:val="127EEDD4"/>
    <w:lvl w:ilvl="0">
      <w:start w:val="1"/>
      <w:numFmt w:val="bullet"/>
      <w:lvlText w:val=""/>
      <w:lvlJc w:val="left"/>
      <w:pPr>
        <w:tabs>
          <w:tab w:val="num" w:pos="349"/>
        </w:tabs>
        <w:ind w:left="709" w:firstLine="0"/>
      </w:pPr>
      <w:rPr>
        <w:rFonts w:ascii="Symbol" w:hAnsi="Symbol" w:cs="Symbol" w:hint="default"/>
        <w:b w:val="0"/>
        <w:i w:val="0"/>
        <w:strike w:val="0"/>
        <w:dstrike w:val="0"/>
        <w:color w:val="000000"/>
        <w:position w:val="0"/>
        <w:sz w:val="22"/>
        <w:szCs w:val="22"/>
        <w:u w:val="none"/>
        <w:vertAlign w:val="baseline"/>
      </w:rPr>
    </w:lvl>
    <w:lvl w:ilvl="1">
      <w:start w:val="1"/>
      <w:numFmt w:val="bullet"/>
      <w:lvlText w:val="o"/>
      <w:lvlJc w:val="left"/>
      <w:pPr>
        <w:tabs>
          <w:tab w:val="num" w:pos="349"/>
        </w:tabs>
        <w:ind w:left="1600" w:firstLine="0"/>
      </w:pPr>
      <w:rPr>
        <w:rFonts w:ascii="Calibri" w:hAnsi="Calibri" w:cs="Calibri" w:hint="default"/>
        <w:b w:val="0"/>
        <w:i w:val="0"/>
        <w:strike w:val="0"/>
        <w:dstrike w:val="0"/>
        <w:color w:val="000000"/>
        <w:position w:val="0"/>
        <w:sz w:val="22"/>
        <w:szCs w:val="22"/>
        <w:u w:val="none"/>
        <w:vertAlign w:val="baseline"/>
      </w:rPr>
    </w:lvl>
    <w:lvl w:ilvl="2">
      <w:start w:val="1"/>
      <w:numFmt w:val="bullet"/>
      <w:lvlText w:val="▪"/>
      <w:lvlJc w:val="left"/>
      <w:pPr>
        <w:tabs>
          <w:tab w:val="num" w:pos="349"/>
        </w:tabs>
        <w:ind w:left="2320" w:firstLine="0"/>
      </w:pPr>
      <w:rPr>
        <w:rFonts w:ascii="Calibri" w:hAnsi="Calibri" w:cs="Calibri" w:hint="default"/>
        <w:b w:val="0"/>
        <w:i w:val="0"/>
        <w:strike w:val="0"/>
        <w:dstrike w:val="0"/>
        <w:color w:val="000000"/>
        <w:position w:val="0"/>
        <w:sz w:val="22"/>
        <w:szCs w:val="22"/>
        <w:u w:val="none"/>
        <w:vertAlign w:val="baseline"/>
      </w:rPr>
    </w:lvl>
    <w:lvl w:ilvl="3">
      <w:start w:val="1"/>
      <w:numFmt w:val="bullet"/>
      <w:lvlText w:val="•"/>
      <w:lvlJc w:val="left"/>
      <w:pPr>
        <w:tabs>
          <w:tab w:val="num" w:pos="349"/>
        </w:tabs>
        <w:ind w:left="3040" w:firstLine="0"/>
      </w:pPr>
      <w:rPr>
        <w:rFonts w:ascii="Calibri" w:hAnsi="Calibri" w:cs="Calibri" w:hint="default"/>
        <w:b w:val="0"/>
        <w:i w:val="0"/>
        <w:strike w:val="0"/>
        <w:dstrike w:val="0"/>
        <w:color w:val="000000"/>
        <w:position w:val="0"/>
        <w:sz w:val="22"/>
        <w:szCs w:val="22"/>
        <w:u w:val="none"/>
        <w:vertAlign w:val="baseline"/>
      </w:rPr>
    </w:lvl>
    <w:lvl w:ilvl="4">
      <w:start w:val="1"/>
      <w:numFmt w:val="bullet"/>
      <w:lvlText w:val="o"/>
      <w:lvlJc w:val="left"/>
      <w:pPr>
        <w:tabs>
          <w:tab w:val="num" w:pos="349"/>
        </w:tabs>
        <w:ind w:left="3760" w:firstLine="0"/>
      </w:pPr>
      <w:rPr>
        <w:rFonts w:ascii="Calibri" w:hAnsi="Calibri" w:cs="Calibri" w:hint="default"/>
        <w:b w:val="0"/>
        <w:i w:val="0"/>
        <w:strike w:val="0"/>
        <w:dstrike w:val="0"/>
        <w:color w:val="000000"/>
        <w:position w:val="0"/>
        <w:sz w:val="22"/>
        <w:szCs w:val="22"/>
        <w:u w:val="none"/>
        <w:vertAlign w:val="baseline"/>
      </w:rPr>
    </w:lvl>
    <w:lvl w:ilvl="5">
      <w:start w:val="1"/>
      <w:numFmt w:val="bullet"/>
      <w:lvlText w:val="▪"/>
      <w:lvlJc w:val="left"/>
      <w:pPr>
        <w:tabs>
          <w:tab w:val="num" w:pos="349"/>
        </w:tabs>
        <w:ind w:left="4480" w:firstLine="0"/>
      </w:pPr>
      <w:rPr>
        <w:rFonts w:ascii="Calibri" w:hAnsi="Calibri" w:cs="Calibri" w:hint="default"/>
        <w:b w:val="0"/>
        <w:i w:val="0"/>
        <w:strike w:val="0"/>
        <w:dstrike w:val="0"/>
        <w:color w:val="000000"/>
        <w:position w:val="0"/>
        <w:sz w:val="22"/>
        <w:szCs w:val="22"/>
        <w:u w:val="none"/>
        <w:vertAlign w:val="baseline"/>
      </w:rPr>
    </w:lvl>
    <w:lvl w:ilvl="6">
      <w:start w:val="1"/>
      <w:numFmt w:val="bullet"/>
      <w:lvlText w:val="•"/>
      <w:lvlJc w:val="left"/>
      <w:pPr>
        <w:tabs>
          <w:tab w:val="num" w:pos="349"/>
        </w:tabs>
        <w:ind w:left="5200" w:firstLine="0"/>
      </w:pPr>
      <w:rPr>
        <w:rFonts w:ascii="Calibri" w:hAnsi="Calibri" w:cs="Calibri" w:hint="default"/>
        <w:b w:val="0"/>
        <w:i w:val="0"/>
        <w:strike w:val="0"/>
        <w:dstrike w:val="0"/>
        <w:color w:val="000000"/>
        <w:position w:val="0"/>
        <w:sz w:val="22"/>
        <w:szCs w:val="22"/>
        <w:u w:val="none"/>
        <w:vertAlign w:val="baseline"/>
      </w:rPr>
    </w:lvl>
    <w:lvl w:ilvl="7">
      <w:start w:val="1"/>
      <w:numFmt w:val="bullet"/>
      <w:lvlText w:val="o"/>
      <w:lvlJc w:val="left"/>
      <w:pPr>
        <w:tabs>
          <w:tab w:val="num" w:pos="349"/>
        </w:tabs>
        <w:ind w:left="5920" w:firstLine="0"/>
      </w:pPr>
      <w:rPr>
        <w:rFonts w:ascii="Calibri" w:hAnsi="Calibri" w:cs="Calibri" w:hint="default"/>
        <w:b w:val="0"/>
        <w:i w:val="0"/>
        <w:strike w:val="0"/>
        <w:dstrike w:val="0"/>
        <w:color w:val="000000"/>
        <w:position w:val="0"/>
        <w:sz w:val="22"/>
        <w:szCs w:val="22"/>
        <w:u w:val="none"/>
        <w:vertAlign w:val="baseline"/>
      </w:rPr>
    </w:lvl>
    <w:lvl w:ilvl="8">
      <w:start w:val="1"/>
      <w:numFmt w:val="bullet"/>
      <w:lvlText w:val="▪"/>
      <w:lvlJc w:val="left"/>
      <w:pPr>
        <w:tabs>
          <w:tab w:val="num" w:pos="349"/>
        </w:tabs>
        <w:ind w:left="6640" w:firstLine="0"/>
      </w:pPr>
      <w:rPr>
        <w:rFonts w:ascii="Calibri" w:hAnsi="Calibri" w:cs="Calibri" w:hint="default"/>
        <w:b w:val="0"/>
        <w:i w:val="0"/>
        <w:strike w:val="0"/>
        <w:dstrike w:val="0"/>
        <w:color w:val="000000"/>
        <w:position w:val="0"/>
        <w:sz w:val="22"/>
        <w:szCs w:val="22"/>
        <w:u w:val="none"/>
        <w:vertAlign w:val="baseline"/>
      </w:rPr>
    </w:lvl>
  </w:abstractNum>
  <w:abstractNum w:abstractNumId="1" w15:restartNumberingAfterBreak="0">
    <w:nsid w:val="02232C17"/>
    <w:multiLevelType w:val="multilevel"/>
    <w:tmpl w:val="5480212A"/>
    <w:lvl w:ilvl="0">
      <w:start w:val="1"/>
      <w:numFmt w:val="bullet"/>
      <w:lvlText w:val=""/>
      <w:lvlJc w:val="left"/>
      <w:pPr>
        <w:ind w:left="72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440" w:firstLine="0"/>
      </w:pPr>
      <w:rPr>
        <w:rFonts w:ascii="Calibri" w:hAnsi="Calibri" w:cs="Calibri" w:hint="default"/>
        <w:b w:val="0"/>
        <w:i w:val="0"/>
        <w:strike w:val="0"/>
        <w:dstrike w:val="0"/>
        <w:color w:val="000000"/>
        <w:position w:val="0"/>
        <w:sz w:val="22"/>
        <w:szCs w:val="22"/>
        <w:u w:val="none"/>
        <w:vertAlign w:val="baseline"/>
      </w:rPr>
    </w:lvl>
    <w:lvl w:ilvl="2">
      <w:start w:val="1"/>
      <w:numFmt w:val="bullet"/>
      <w:lvlText w:val="▪"/>
      <w:lvlJc w:val="left"/>
      <w:pPr>
        <w:ind w:left="2160" w:firstLine="0"/>
      </w:pPr>
      <w:rPr>
        <w:rFonts w:ascii="Calibri" w:hAnsi="Calibri" w:cs="Calibri" w:hint="default"/>
        <w:b w:val="0"/>
        <w:i w:val="0"/>
        <w:strike w:val="0"/>
        <w:dstrike w:val="0"/>
        <w:color w:val="000000"/>
        <w:position w:val="0"/>
        <w:sz w:val="22"/>
        <w:szCs w:val="22"/>
        <w:u w:val="none"/>
        <w:vertAlign w:val="baseline"/>
      </w:rPr>
    </w:lvl>
    <w:lvl w:ilvl="3">
      <w:start w:val="1"/>
      <w:numFmt w:val="bullet"/>
      <w:lvlText w:val="•"/>
      <w:lvlJc w:val="left"/>
      <w:pPr>
        <w:ind w:left="2880" w:firstLine="0"/>
      </w:pPr>
      <w:rPr>
        <w:rFonts w:ascii="Calibri" w:hAnsi="Calibri" w:cs="Calibri" w:hint="default"/>
        <w:b w:val="0"/>
        <w:i w:val="0"/>
        <w:strike w:val="0"/>
        <w:dstrike w:val="0"/>
        <w:color w:val="000000"/>
        <w:position w:val="0"/>
        <w:sz w:val="22"/>
        <w:szCs w:val="22"/>
        <w:u w:val="none"/>
        <w:vertAlign w:val="baseline"/>
      </w:rPr>
    </w:lvl>
    <w:lvl w:ilvl="4">
      <w:start w:val="1"/>
      <w:numFmt w:val="bullet"/>
      <w:lvlText w:val="o"/>
      <w:lvlJc w:val="left"/>
      <w:pPr>
        <w:ind w:left="3600" w:firstLine="0"/>
      </w:pPr>
      <w:rPr>
        <w:rFonts w:ascii="Calibri" w:hAnsi="Calibri" w:cs="Calibri" w:hint="default"/>
        <w:b w:val="0"/>
        <w:i w:val="0"/>
        <w:strike w:val="0"/>
        <w:dstrike w:val="0"/>
        <w:color w:val="000000"/>
        <w:position w:val="0"/>
        <w:sz w:val="22"/>
        <w:szCs w:val="22"/>
        <w:u w:val="none"/>
        <w:vertAlign w:val="baseline"/>
      </w:rPr>
    </w:lvl>
    <w:lvl w:ilvl="5">
      <w:start w:val="1"/>
      <w:numFmt w:val="bullet"/>
      <w:lvlText w:val="▪"/>
      <w:lvlJc w:val="left"/>
      <w:pPr>
        <w:ind w:left="4320" w:firstLine="0"/>
      </w:pPr>
      <w:rPr>
        <w:rFonts w:ascii="Calibri" w:hAnsi="Calibri" w:cs="Calibri" w:hint="default"/>
        <w:b w:val="0"/>
        <w:i w:val="0"/>
        <w:strike w:val="0"/>
        <w:dstrike w:val="0"/>
        <w:color w:val="000000"/>
        <w:position w:val="0"/>
        <w:sz w:val="22"/>
        <w:szCs w:val="22"/>
        <w:u w:val="none"/>
        <w:vertAlign w:val="baseline"/>
      </w:rPr>
    </w:lvl>
    <w:lvl w:ilvl="6">
      <w:start w:val="1"/>
      <w:numFmt w:val="bullet"/>
      <w:lvlText w:val="•"/>
      <w:lvlJc w:val="left"/>
      <w:pPr>
        <w:ind w:left="5040" w:firstLine="0"/>
      </w:pPr>
      <w:rPr>
        <w:rFonts w:ascii="Calibri" w:hAnsi="Calibri" w:cs="Calibri" w:hint="default"/>
        <w:b w:val="0"/>
        <w:i w:val="0"/>
        <w:strike w:val="0"/>
        <w:dstrike w:val="0"/>
        <w:color w:val="000000"/>
        <w:position w:val="0"/>
        <w:sz w:val="22"/>
        <w:szCs w:val="22"/>
        <w:u w:val="none"/>
        <w:vertAlign w:val="baseline"/>
      </w:rPr>
    </w:lvl>
    <w:lvl w:ilvl="7">
      <w:start w:val="1"/>
      <w:numFmt w:val="bullet"/>
      <w:lvlText w:val="o"/>
      <w:lvlJc w:val="left"/>
      <w:pPr>
        <w:ind w:left="5760" w:firstLine="0"/>
      </w:pPr>
      <w:rPr>
        <w:rFonts w:ascii="Calibri" w:hAnsi="Calibri" w:cs="Calibri" w:hint="default"/>
        <w:b w:val="0"/>
        <w:i w:val="0"/>
        <w:strike w:val="0"/>
        <w:dstrike w:val="0"/>
        <w:color w:val="000000"/>
        <w:position w:val="0"/>
        <w:sz w:val="22"/>
        <w:szCs w:val="22"/>
        <w:u w:val="none"/>
        <w:vertAlign w:val="baseline"/>
      </w:rPr>
    </w:lvl>
    <w:lvl w:ilvl="8">
      <w:start w:val="1"/>
      <w:numFmt w:val="bullet"/>
      <w:lvlText w:val="▪"/>
      <w:lvlJc w:val="left"/>
      <w:pPr>
        <w:ind w:left="6480" w:firstLine="0"/>
      </w:pPr>
      <w:rPr>
        <w:rFonts w:ascii="Calibri" w:hAnsi="Calibri" w:cs="Calibri" w:hint="default"/>
        <w:b w:val="0"/>
        <w:i w:val="0"/>
        <w:strike w:val="0"/>
        <w:dstrike w:val="0"/>
        <w:color w:val="000000"/>
        <w:position w:val="0"/>
        <w:sz w:val="22"/>
        <w:szCs w:val="22"/>
        <w:u w:val="none"/>
        <w:vertAlign w:val="baseline"/>
      </w:rPr>
    </w:lvl>
  </w:abstractNum>
  <w:abstractNum w:abstractNumId="2" w15:restartNumberingAfterBreak="0">
    <w:nsid w:val="033231FD"/>
    <w:multiLevelType w:val="multilevel"/>
    <w:tmpl w:val="07A00954"/>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81B19B1"/>
    <w:multiLevelType w:val="multilevel"/>
    <w:tmpl w:val="C0A2B312"/>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BD92C14"/>
    <w:multiLevelType w:val="multilevel"/>
    <w:tmpl w:val="73C85D54"/>
    <w:lvl w:ilvl="0">
      <w:start w:val="1"/>
      <w:numFmt w:val="bullet"/>
      <w:lvlText w:val=""/>
      <w:lvlJc w:val="left"/>
      <w:pPr>
        <w:ind w:left="780" w:hanging="360"/>
      </w:pPr>
      <w:rPr>
        <w:rFonts w:ascii="Wingdings" w:hAnsi="Wingdings" w:cs="Wingdings" w:hint="default"/>
        <w:sz w:val="22"/>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cs="Wingdings" w:hint="default"/>
      </w:rPr>
    </w:lvl>
    <w:lvl w:ilvl="3">
      <w:start w:val="1"/>
      <w:numFmt w:val="bullet"/>
      <w:lvlText w:val=""/>
      <w:lvlJc w:val="left"/>
      <w:pPr>
        <w:ind w:left="2940" w:hanging="360"/>
      </w:pPr>
      <w:rPr>
        <w:rFonts w:ascii="Symbol" w:hAnsi="Symbol" w:cs="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cs="Wingdings" w:hint="default"/>
      </w:rPr>
    </w:lvl>
    <w:lvl w:ilvl="6">
      <w:start w:val="1"/>
      <w:numFmt w:val="bullet"/>
      <w:lvlText w:val=""/>
      <w:lvlJc w:val="left"/>
      <w:pPr>
        <w:ind w:left="5100" w:hanging="360"/>
      </w:pPr>
      <w:rPr>
        <w:rFonts w:ascii="Symbol" w:hAnsi="Symbol" w:cs="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cs="Wingdings" w:hint="default"/>
      </w:rPr>
    </w:lvl>
  </w:abstractNum>
  <w:abstractNum w:abstractNumId="5" w15:restartNumberingAfterBreak="0">
    <w:nsid w:val="0C512911"/>
    <w:multiLevelType w:val="multilevel"/>
    <w:tmpl w:val="7DC2F40A"/>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D2C7F3B"/>
    <w:multiLevelType w:val="multilevel"/>
    <w:tmpl w:val="789687F2"/>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EFB5B18"/>
    <w:multiLevelType w:val="multilevel"/>
    <w:tmpl w:val="D856E976"/>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119E030A"/>
    <w:multiLevelType w:val="multilevel"/>
    <w:tmpl w:val="6D608DA4"/>
    <w:lvl w:ilvl="0">
      <w:start w:val="1"/>
      <w:numFmt w:val="bullet"/>
      <w:lvlText w:val="-"/>
      <w:lvlJc w:val="left"/>
      <w:pPr>
        <w:ind w:left="360" w:firstLine="0"/>
      </w:pPr>
      <w:rPr>
        <w:rFonts w:ascii="Liberation Serif" w:hAnsi="Liberation Serif" w:cs="Liberation Serif" w:hint="default"/>
        <w:b w:val="0"/>
        <w:i w:val="0"/>
        <w:strike w:val="0"/>
        <w:dstrike w:val="0"/>
        <w:color w:val="000000"/>
        <w:position w:val="0"/>
        <w:sz w:val="20"/>
        <w:szCs w:val="20"/>
        <w:u w:val="none"/>
        <w:vertAlign w:val="baseline"/>
      </w:rPr>
    </w:lvl>
    <w:lvl w:ilvl="1">
      <w:start w:val="1"/>
      <w:numFmt w:val="bullet"/>
      <w:lvlText w:val="o"/>
      <w:lvlJc w:val="left"/>
      <w:pPr>
        <w:ind w:left="1080" w:firstLine="0"/>
      </w:pPr>
      <w:rPr>
        <w:rFonts w:ascii="Liberation Serif" w:hAnsi="Liberation Serif" w:cs="Liberation Serif" w:hint="default"/>
        <w:b w:val="0"/>
        <w:i w:val="0"/>
        <w:strike w:val="0"/>
        <w:dstrike w:val="0"/>
        <w:color w:val="000000"/>
        <w:position w:val="0"/>
        <w:sz w:val="20"/>
        <w:szCs w:val="20"/>
        <w:u w:val="none"/>
        <w:vertAlign w:val="baseline"/>
      </w:rPr>
    </w:lvl>
    <w:lvl w:ilvl="2">
      <w:start w:val="1"/>
      <w:numFmt w:val="bullet"/>
      <w:lvlText w:val="▪"/>
      <w:lvlJc w:val="left"/>
      <w:pPr>
        <w:ind w:left="1800" w:firstLine="0"/>
      </w:pPr>
      <w:rPr>
        <w:rFonts w:ascii="Liberation Serif" w:hAnsi="Liberation Serif" w:cs="Liberation Serif" w:hint="default"/>
        <w:b w:val="0"/>
        <w:i w:val="0"/>
        <w:strike w:val="0"/>
        <w:dstrike w:val="0"/>
        <w:color w:val="000000"/>
        <w:position w:val="0"/>
        <w:sz w:val="20"/>
        <w:szCs w:val="20"/>
        <w:u w:val="none"/>
        <w:vertAlign w:val="baseline"/>
      </w:rPr>
    </w:lvl>
    <w:lvl w:ilvl="3">
      <w:start w:val="1"/>
      <w:numFmt w:val="bullet"/>
      <w:lvlText w:val="•"/>
      <w:lvlJc w:val="left"/>
      <w:pPr>
        <w:ind w:left="2520" w:firstLine="0"/>
      </w:pPr>
      <w:rPr>
        <w:rFonts w:ascii="Liberation Serif" w:hAnsi="Liberation Serif" w:cs="Liberation Serif" w:hint="default"/>
        <w:b w:val="0"/>
        <w:i w:val="0"/>
        <w:strike w:val="0"/>
        <w:dstrike w:val="0"/>
        <w:color w:val="000000"/>
        <w:position w:val="0"/>
        <w:sz w:val="20"/>
        <w:szCs w:val="20"/>
        <w:u w:val="none"/>
        <w:vertAlign w:val="baseline"/>
      </w:rPr>
    </w:lvl>
    <w:lvl w:ilvl="4">
      <w:start w:val="1"/>
      <w:numFmt w:val="bullet"/>
      <w:lvlText w:val="o"/>
      <w:lvlJc w:val="left"/>
      <w:pPr>
        <w:ind w:left="3240" w:firstLine="0"/>
      </w:pPr>
      <w:rPr>
        <w:rFonts w:ascii="Liberation Serif" w:hAnsi="Liberation Serif" w:cs="Liberation Serif" w:hint="default"/>
        <w:b w:val="0"/>
        <w:i w:val="0"/>
        <w:strike w:val="0"/>
        <w:dstrike w:val="0"/>
        <w:color w:val="000000"/>
        <w:position w:val="0"/>
        <w:sz w:val="20"/>
        <w:szCs w:val="20"/>
        <w:u w:val="none"/>
        <w:vertAlign w:val="baseline"/>
      </w:rPr>
    </w:lvl>
    <w:lvl w:ilvl="5">
      <w:start w:val="1"/>
      <w:numFmt w:val="bullet"/>
      <w:lvlText w:val="▪"/>
      <w:lvlJc w:val="left"/>
      <w:pPr>
        <w:ind w:left="3960" w:firstLine="0"/>
      </w:pPr>
      <w:rPr>
        <w:rFonts w:ascii="Liberation Serif" w:hAnsi="Liberation Serif" w:cs="Liberation Serif" w:hint="default"/>
        <w:b w:val="0"/>
        <w:i w:val="0"/>
        <w:strike w:val="0"/>
        <w:dstrike w:val="0"/>
        <w:color w:val="000000"/>
        <w:position w:val="0"/>
        <w:sz w:val="20"/>
        <w:szCs w:val="20"/>
        <w:u w:val="none"/>
        <w:vertAlign w:val="baseline"/>
      </w:rPr>
    </w:lvl>
    <w:lvl w:ilvl="6">
      <w:start w:val="1"/>
      <w:numFmt w:val="bullet"/>
      <w:lvlText w:val="•"/>
      <w:lvlJc w:val="left"/>
      <w:pPr>
        <w:ind w:left="4680" w:firstLine="0"/>
      </w:pPr>
      <w:rPr>
        <w:rFonts w:ascii="Liberation Serif" w:hAnsi="Liberation Serif" w:cs="Liberation Serif" w:hint="default"/>
        <w:b w:val="0"/>
        <w:i w:val="0"/>
        <w:strike w:val="0"/>
        <w:dstrike w:val="0"/>
        <w:color w:val="000000"/>
        <w:position w:val="0"/>
        <w:sz w:val="20"/>
        <w:szCs w:val="20"/>
        <w:u w:val="none"/>
        <w:vertAlign w:val="baseline"/>
      </w:rPr>
    </w:lvl>
    <w:lvl w:ilvl="7">
      <w:start w:val="1"/>
      <w:numFmt w:val="bullet"/>
      <w:lvlText w:val="o"/>
      <w:lvlJc w:val="left"/>
      <w:pPr>
        <w:ind w:left="5400" w:firstLine="0"/>
      </w:pPr>
      <w:rPr>
        <w:rFonts w:ascii="Liberation Serif" w:hAnsi="Liberation Serif" w:cs="Liberation Serif" w:hint="default"/>
        <w:b w:val="0"/>
        <w:i w:val="0"/>
        <w:strike w:val="0"/>
        <w:dstrike w:val="0"/>
        <w:color w:val="000000"/>
        <w:position w:val="0"/>
        <w:sz w:val="20"/>
        <w:szCs w:val="20"/>
        <w:u w:val="none"/>
        <w:vertAlign w:val="baseline"/>
      </w:rPr>
    </w:lvl>
    <w:lvl w:ilvl="8">
      <w:start w:val="1"/>
      <w:numFmt w:val="bullet"/>
      <w:lvlText w:val="▪"/>
      <w:lvlJc w:val="left"/>
      <w:pPr>
        <w:ind w:left="6120" w:firstLine="0"/>
      </w:pPr>
      <w:rPr>
        <w:rFonts w:ascii="Liberation Serif" w:hAnsi="Liberation Serif" w:cs="Liberation Serif" w:hint="default"/>
        <w:b w:val="0"/>
        <w:i w:val="0"/>
        <w:strike w:val="0"/>
        <w:dstrike w:val="0"/>
        <w:color w:val="000000"/>
        <w:position w:val="0"/>
        <w:sz w:val="20"/>
        <w:szCs w:val="20"/>
        <w:u w:val="none"/>
        <w:vertAlign w:val="baseline"/>
      </w:rPr>
    </w:lvl>
  </w:abstractNum>
  <w:abstractNum w:abstractNumId="9" w15:restartNumberingAfterBreak="0">
    <w:nsid w:val="17874750"/>
    <w:multiLevelType w:val="multilevel"/>
    <w:tmpl w:val="1C4CF2F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85D5B8E"/>
    <w:multiLevelType w:val="multilevel"/>
    <w:tmpl w:val="2D1A8FAC"/>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D38221E"/>
    <w:multiLevelType w:val="multilevel"/>
    <w:tmpl w:val="3DD21A94"/>
    <w:lvl w:ilvl="0">
      <w:start w:val="1"/>
      <w:numFmt w:val="bullet"/>
      <w:lvlText w:val=""/>
      <w:lvlJc w:val="left"/>
      <w:pPr>
        <w:ind w:left="72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439" w:firstLine="0"/>
      </w:pPr>
      <w:rPr>
        <w:rFonts w:ascii="Segoe UI Symbol" w:hAnsi="Segoe UI Symbol" w:cs="Segoe UI Symbol" w:hint="default"/>
        <w:b w:val="0"/>
        <w:i w:val="0"/>
        <w:strike w:val="0"/>
        <w:dstrike w:val="0"/>
        <w:color w:val="000000"/>
        <w:position w:val="0"/>
        <w:sz w:val="22"/>
        <w:szCs w:val="22"/>
        <w:u w:val="none"/>
        <w:vertAlign w:val="baseline"/>
      </w:rPr>
    </w:lvl>
    <w:lvl w:ilvl="2">
      <w:start w:val="1"/>
      <w:numFmt w:val="bullet"/>
      <w:lvlText w:val="▪"/>
      <w:lvlJc w:val="left"/>
      <w:pPr>
        <w:ind w:left="2159" w:firstLine="0"/>
      </w:pPr>
      <w:rPr>
        <w:rFonts w:ascii="Segoe UI Symbol" w:hAnsi="Segoe UI Symbol" w:cs="Segoe UI Symbol" w:hint="default"/>
        <w:b w:val="0"/>
        <w:i w:val="0"/>
        <w:strike w:val="0"/>
        <w:dstrike w:val="0"/>
        <w:color w:val="000000"/>
        <w:position w:val="0"/>
        <w:sz w:val="22"/>
        <w:szCs w:val="22"/>
        <w:u w:val="none"/>
        <w:vertAlign w:val="baseline"/>
      </w:rPr>
    </w:lvl>
    <w:lvl w:ilvl="3">
      <w:start w:val="1"/>
      <w:numFmt w:val="bullet"/>
      <w:lvlText w:val="•"/>
      <w:lvlJc w:val="left"/>
      <w:pPr>
        <w:ind w:left="2879" w:firstLine="0"/>
      </w:pPr>
      <w:rPr>
        <w:rFonts w:ascii="Arial" w:hAnsi="Arial" w:cs="Arial" w:hint="default"/>
        <w:b w:val="0"/>
        <w:i w:val="0"/>
        <w:strike w:val="0"/>
        <w:dstrike w:val="0"/>
        <w:color w:val="000000"/>
        <w:position w:val="0"/>
        <w:sz w:val="22"/>
        <w:szCs w:val="22"/>
        <w:u w:val="none"/>
        <w:vertAlign w:val="baseline"/>
      </w:rPr>
    </w:lvl>
    <w:lvl w:ilvl="4">
      <w:start w:val="1"/>
      <w:numFmt w:val="bullet"/>
      <w:lvlText w:val="o"/>
      <w:lvlJc w:val="left"/>
      <w:pPr>
        <w:ind w:left="3599" w:firstLine="0"/>
      </w:pPr>
      <w:rPr>
        <w:rFonts w:ascii="Segoe UI Symbol" w:hAnsi="Segoe UI Symbol" w:cs="Segoe UI Symbol" w:hint="default"/>
        <w:b w:val="0"/>
        <w:i w:val="0"/>
        <w:strike w:val="0"/>
        <w:dstrike w:val="0"/>
        <w:color w:val="000000"/>
        <w:position w:val="0"/>
        <w:sz w:val="22"/>
        <w:szCs w:val="22"/>
        <w:u w:val="none"/>
        <w:vertAlign w:val="baseline"/>
      </w:rPr>
    </w:lvl>
    <w:lvl w:ilvl="5">
      <w:start w:val="1"/>
      <w:numFmt w:val="bullet"/>
      <w:lvlText w:val="▪"/>
      <w:lvlJc w:val="left"/>
      <w:pPr>
        <w:ind w:left="4319" w:firstLine="0"/>
      </w:pPr>
      <w:rPr>
        <w:rFonts w:ascii="Segoe UI Symbol" w:hAnsi="Segoe UI Symbol" w:cs="Segoe UI Symbol" w:hint="default"/>
        <w:b w:val="0"/>
        <w:i w:val="0"/>
        <w:strike w:val="0"/>
        <w:dstrike w:val="0"/>
        <w:color w:val="000000"/>
        <w:position w:val="0"/>
        <w:sz w:val="22"/>
        <w:szCs w:val="22"/>
        <w:u w:val="none"/>
        <w:vertAlign w:val="baseline"/>
      </w:rPr>
    </w:lvl>
    <w:lvl w:ilvl="6">
      <w:start w:val="1"/>
      <w:numFmt w:val="bullet"/>
      <w:lvlText w:val="•"/>
      <w:lvlJc w:val="left"/>
      <w:pPr>
        <w:ind w:left="5039" w:firstLine="0"/>
      </w:pPr>
      <w:rPr>
        <w:rFonts w:ascii="Arial" w:hAnsi="Arial" w:cs="Arial" w:hint="default"/>
        <w:b w:val="0"/>
        <w:i w:val="0"/>
        <w:strike w:val="0"/>
        <w:dstrike w:val="0"/>
        <w:color w:val="000000"/>
        <w:position w:val="0"/>
        <w:sz w:val="22"/>
        <w:szCs w:val="22"/>
        <w:u w:val="none"/>
        <w:vertAlign w:val="baseline"/>
      </w:rPr>
    </w:lvl>
    <w:lvl w:ilvl="7">
      <w:start w:val="1"/>
      <w:numFmt w:val="bullet"/>
      <w:lvlText w:val="o"/>
      <w:lvlJc w:val="left"/>
      <w:pPr>
        <w:ind w:left="5759" w:firstLine="0"/>
      </w:pPr>
      <w:rPr>
        <w:rFonts w:ascii="Segoe UI Symbol" w:hAnsi="Segoe UI Symbol" w:cs="Segoe UI Symbol" w:hint="default"/>
        <w:b w:val="0"/>
        <w:i w:val="0"/>
        <w:strike w:val="0"/>
        <w:dstrike w:val="0"/>
        <w:color w:val="000000"/>
        <w:position w:val="0"/>
        <w:sz w:val="22"/>
        <w:szCs w:val="22"/>
        <w:u w:val="none"/>
        <w:vertAlign w:val="baseline"/>
      </w:rPr>
    </w:lvl>
    <w:lvl w:ilvl="8">
      <w:start w:val="1"/>
      <w:numFmt w:val="bullet"/>
      <w:lvlText w:val="▪"/>
      <w:lvlJc w:val="left"/>
      <w:pPr>
        <w:ind w:left="6479" w:firstLine="0"/>
      </w:pPr>
      <w:rPr>
        <w:rFonts w:ascii="Segoe UI Symbol" w:hAnsi="Segoe UI Symbol" w:cs="Segoe UI Symbol" w:hint="default"/>
        <w:b w:val="0"/>
        <w:i w:val="0"/>
        <w:strike w:val="0"/>
        <w:dstrike w:val="0"/>
        <w:color w:val="000000"/>
        <w:position w:val="0"/>
        <w:sz w:val="22"/>
        <w:szCs w:val="22"/>
        <w:u w:val="none"/>
        <w:vertAlign w:val="baseline"/>
      </w:rPr>
    </w:lvl>
  </w:abstractNum>
  <w:abstractNum w:abstractNumId="12" w15:restartNumberingAfterBreak="0">
    <w:nsid w:val="1E3632DC"/>
    <w:multiLevelType w:val="multilevel"/>
    <w:tmpl w:val="BBE602BC"/>
    <w:lvl w:ilvl="0">
      <w:start w:val="1"/>
      <w:numFmt w:val="bullet"/>
      <w:lvlText w:val=""/>
      <w:lvlJc w:val="left"/>
      <w:pPr>
        <w:ind w:left="837" w:firstLine="0"/>
      </w:pPr>
      <w:rPr>
        <w:rFonts w:ascii="Wingdings" w:hAnsi="Wingdings" w:cs="Wingdings" w:hint="default"/>
        <w:b w:val="0"/>
        <w:i w:val="0"/>
        <w:strike w:val="0"/>
        <w:dstrike w:val="0"/>
        <w:color w:val="000000"/>
        <w:position w:val="0"/>
        <w:sz w:val="16"/>
        <w:szCs w:val="16"/>
        <w:u w:val="none"/>
        <w:vertAlign w:val="baseline"/>
      </w:rPr>
    </w:lvl>
    <w:lvl w:ilvl="1">
      <w:start w:val="1"/>
      <w:numFmt w:val="bullet"/>
      <w:lvlText w:val="o"/>
      <w:lvlJc w:val="left"/>
      <w:pPr>
        <w:ind w:left="1648" w:firstLine="0"/>
      </w:pPr>
      <w:rPr>
        <w:rFonts w:ascii="Wingdings" w:hAnsi="Wingdings" w:cs="Wingdings" w:hint="default"/>
        <w:b w:val="0"/>
        <w:i w:val="0"/>
        <w:strike w:val="0"/>
        <w:dstrike w:val="0"/>
        <w:color w:val="000000"/>
        <w:position w:val="0"/>
        <w:sz w:val="16"/>
        <w:szCs w:val="16"/>
        <w:u w:val="none"/>
        <w:vertAlign w:val="baseline"/>
      </w:rPr>
    </w:lvl>
    <w:lvl w:ilvl="2">
      <w:start w:val="1"/>
      <w:numFmt w:val="bullet"/>
      <w:lvlText w:val="▪"/>
      <w:lvlJc w:val="left"/>
      <w:pPr>
        <w:ind w:left="2368" w:firstLine="0"/>
      </w:pPr>
      <w:rPr>
        <w:rFonts w:ascii="Wingdings" w:hAnsi="Wingdings" w:cs="Wingdings" w:hint="default"/>
        <w:b w:val="0"/>
        <w:i w:val="0"/>
        <w:strike w:val="0"/>
        <w:dstrike w:val="0"/>
        <w:color w:val="000000"/>
        <w:position w:val="0"/>
        <w:sz w:val="16"/>
        <w:szCs w:val="16"/>
        <w:u w:val="none"/>
        <w:vertAlign w:val="baseline"/>
      </w:rPr>
    </w:lvl>
    <w:lvl w:ilvl="3">
      <w:start w:val="1"/>
      <w:numFmt w:val="bullet"/>
      <w:lvlText w:val="•"/>
      <w:lvlJc w:val="left"/>
      <w:pPr>
        <w:ind w:left="3088" w:firstLine="0"/>
      </w:pPr>
      <w:rPr>
        <w:rFonts w:ascii="Wingdings" w:hAnsi="Wingdings" w:cs="Wingdings" w:hint="default"/>
        <w:b w:val="0"/>
        <w:i w:val="0"/>
        <w:strike w:val="0"/>
        <w:dstrike w:val="0"/>
        <w:color w:val="000000"/>
        <w:position w:val="0"/>
        <w:sz w:val="16"/>
        <w:szCs w:val="16"/>
        <w:u w:val="none"/>
        <w:vertAlign w:val="baseline"/>
      </w:rPr>
    </w:lvl>
    <w:lvl w:ilvl="4">
      <w:start w:val="1"/>
      <w:numFmt w:val="bullet"/>
      <w:lvlText w:val="o"/>
      <w:lvlJc w:val="left"/>
      <w:pPr>
        <w:ind w:left="3808" w:firstLine="0"/>
      </w:pPr>
      <w:rPr>
        <w:rFonts w:ascii="Wingdings" w:hAnsi="Wingdings" w:cs="Wingdings" w:hint="default"/>
        <w:b w:val="0"/>
        <w:i w:val="0"/>
        <w:strike w:val="0"/>
        <w:dstrike w:val="0"/>
        <w:color w:val="000000"/>
        <w:position w:val="0"/>
        <w:sz w:val="16"/>
        <w:szCs w:val="16"/>
        <w:u w:val="none"/>
        <w:vertAlign w:val="baseline"/>
      </w:rPr>
    </w:lvl>
    <w:lvl w:ilvl="5">
      <w:start w:val="1"/>
      <w:numFmt w:val="bullet"/>
      <w:lvlText w:val="▪"/>
      <w:lvlJc w:val="left"/>
      <w:pPr>
        <w:ind w:left="4528" w:firstLine="0"/>
      </w:pPr>
      <w:rPr>
        <w:rFonts w:ascii="Wingdings" w:hAnsi="Wingdings" w:cs="Wingdings" w:hint="default"/>
        <w:b w:val="0"/>
        <w:i w:val="0"/>
        <w:strike w:val="0"/>
        <w:dstrike w:val="0"/>
        <w:color w:val="000000"/>
        <w:position w:val="0"/>
        <w:sz w:val="16"/>
        <w:szCs w:val="16"/>
        <w:u w:val="none"/>
        <w:vertAlign w:val="baseline"/>
      </w:rPr>
    </w:lvl>
    <w:lvl w:ilvl="6">
      <w:start w:val="1"/>
      <w:numFmt w:val="bullet"/>
      <w:lvlText w:val="•"/>
      <w:lvlJc w:val="left"/>
      <w:pPr>
        <w:ind w:left="5248" w:firstLine="0"/>
      </w:pPr>
      <w:rPr>
        <w:rFonts w:ascii="Wingdings" w:hAnsi="Wingdings" w:cs="Wingdings" w:hint="default"/>
        <w:b w:val="0"/>
        <w:i w:val="0"/>
        <w:strike w:val="0"/>
        <w:dstrike w:val="0"/>
        <w:color w:val="000000"/>
        <w:position w:val="0"/>
        <w:sz w:val="16"/>
        <w:szCs w:val="16"/>
        <w:u w:val="none"/>
        <w:vertAlign w:val="baseline"/>
      </w:rPr>
    </w:lvl>
    <w:lvl w:ilvl="7">
      <w:start w:val="1"/>
      <w:numFmt w:val="bullet"/>
      <w:lvlText w:val="o"/>
      <w:lvlJc w:val="left"/>
      <w:pPr>
        <w:ind w:left="5968" w:firstLine="0"/>
      </w:pPr>
      <w:rPr>
        <w:rFonts w:ascii="Wingdings" w:hAnsi="Wingdings" w:cs="Wingdings" w:hint="default"/>
        <w:b w:val="0"/>
        <w:i w:val="0"/>
        <w:strike w:val="0"/>
        <w:dstrike w:val="0"/>
        <w:color w:val="000000"/>
        <w:position w:val="0"/>
        <w:sz w:val="16"/>
        <w:szCs w:val="16"/>
        <w:u w:val="none"/>
        <w:vertAlign w:val="baseline"/>
      </w:rPr>
    </w:lvl>
    <w:lvl w:ilvl="8">
      <w:start w:val="1"/>
      <w:numFmt w:val="bullet"/>
      <w:lvlText w:val="▪"/>
      <w:lvlJc w:val="left"/>
      <w:pPr>
        <w:ind w:left="6688" w:firstLine="0"/>
      </w:pPr>
      <w:rPr>
        <w:rFonts w:ascii="Wingdings" w:hAnsi="Wingdings" w:cs="Wingdings" w:hint="default"/>
        <w:b w:val="0"/>
        <w:i w:val="0"/>
        <w:strike w:val="0"/>
        <w:dstrike w:val="0"/>
        <w:color w:val="000000"/>
        <w:position w:val="0"/>
        <w:sz w:val="16"/>
        <w:szCs w:val="16"/>
        <w:u w:val="none"/>
        <w:vertAlign w:val="baseline"/>
      </w:rPr>
    </w:lvl>
  </w:abstractNum>
  <w:abstractNum w:abstractNumId="13" w15:restartNumberingAfterBreak="0">
    <w:nsid w:val="1F5417C2"/>
    <w:multiLevelType w:val="multilevel"/>
    <w:tmpl w:val="5FD4D26C"/>
    <w:lvl w:ilvl="0">
      <w:start w:val="1"/>
      <w:numFmt w:val="bullet"/>
      <w:lvlText w:val="-"/>
      <w:lvlJc w:val="left"/>
      <w:pPr>
        <w:ind w:left="144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2746309"/>
    <w:multiLevelType w:val="multilevel"/>
    <w:tmpl w:val="56CE96FA"/>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265963AE"/>
    <w:multiLevelType w:val="multilevel"/>
    <w:tmpl w:val="991EB51E"/>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6C5178E"/>
    <w:multiLevelType w:val="multilevel"/>
    <w:tmpl w:val="A1B07820"/>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73F6537"/>
    <w:multiLevelType w:val="multilevel"/>
    <w:tmpl w:val="7B68E7EE"/>
    <w:lvl w:ilvl="0">
      <w:start w:val="1"/>
      <w:numFmt w:val="bullet"/>
      <w:lvlText w:val=""/>
      <w:lvlJc w:val="left"/>
      <w:pPr>
        <w:ind w:left="360" w:firstLine="0"/>
      </w:pPr>
      <w:rPr>
        <w:rFonts w:ascii="Wingdings" w:hAnsi="Wingdings" w:cs="Wingdings" w:hint="default"/>
        <w:b w:val="0"/>
        <w:i w:val="0"/>
        <w:strike w:val="0"/>
        <w:dstrike w:val="0"/>
        <w:color w:val="000000"/>
        <w:position w:val="0"/>
        <w:sz w:val="16"/>
        <w:szCs w:val="16"/>
        <w:u w:val="none"/>
        <w:vertAlign w:val="baseline"/>
      </w:rPr>
    </w:lvl>
    <w:lvl w:ilvl="1">
      <w:start w:val="1"/>
      <w:numFmt w:val="bullet"/>
      <w:lvlText w:val="o"/>
      <w:lvlJc w:val="left"/>
      <w:pPr>
        <w:ind w:left="1080" w:firstLine="0"/>
      </w:pPr>
      <w:rPr>
        <w:rFonts w:ascii="Wingdings" w:hAnsi="Wingdings" w:cs="Wingdings" w:hint="default"/>
        <w:b w:val="0"/>
        <w:i w:val="0"/>
        <w:strike w:val="0"/>
        <w:dstrike w:val="0"/>
        <w:color w:val="000000"/>
        <w:position w:val="0"/>
        <w:sz w:val="16"/>
        <w:szCs w:val="16"/>
        <w:u w:val="none"/>
        <w:vertAlign w:val="baseline"/>
      </w:rPr>
    </w:lvl>
    <w:lvl w:ilvl="2">
      <w:start w:val="1"/>
      <w:numFmt w:val="bullet"/>
      <w:lvlText w:val="▪"/>
      <w:lvlJc w:val="left"/>
      <w:pPr>
        <w:ind w:left="1800" w:firstLine="0"/>
      </w:pPr>
      <w:rPr>
        <w:rFonts w:ascii="Wingdings" w:hAnsi="Wingdings" w:cs="Wingdings" w:hint="default"/>
        <w:b w:val="0"/>
        <w:i w:val="0"/>
        <w:strike w:val="0"/>
        <w:dstrike w:val="0"/>
        <w:color w:val="000000"/>
        <w:position w:val="0"/>
        <w:sz w:val="16"/>
        <w:szCs w:val="16"/>
        <w:u w:val="none"/>
        <w:vertAlign w:val="baseline"/>
      </w:rPr>
    </w:lvl>
    <w:lvl w:ilvl="3">
      <w:start w:val="1"/>
      <w:numFmt w:val="bullet"/>
      <w:lvlText w:val="•"/>
      <w:lvlJc w:val="left"/>
      <w:pPr>
        <w:ind w:left="2520" w:firstLine="0"/>
      </w:pPr>
      <w:rPr>
        <w:rFonts w:ascii="Wingdings" w:hAnsi="Wingdings" w:cs="Wingdings" w:hint="default"/>
        <w:b w:val="0"/>
        <w:i w:val="0"/>
        <w:strike w:val="0"/>
        <w:dstrike w:val="0"/>
        <w:color w:val="000000"/>
        <w:position w:val="0"/>
        <w:sz w:val="16"/>
        <w:szCs w:val="16"/>
        <w:u w:val="none"/>
        <w:vertAlign w:val="baseline"/>
      </w:rPr>
    </w:lvl>
    <w:lvl w:ilvl="4">
      <w:start w:val="1"/>
      <w:numFmt w:val="bullet"/>
      <w:lvlText w:val="o"/>
      <w:lvlJc w:val="left"/>
      <w:pPr>
        <w:ind w:left="3240" w:firstLine="0"/>
      </w:pPr>
      <w:rPr>
        <w:rFonts w:ascii="Wingdings" w:hAnsi="Wingdings" w:cs="Wingdings" w:hint="default"/>
        <w:b w:val="0"/>
        <w:i w:val="0"/>
        <w:strike w:val="0"/>
        <w:dstrike w:val="0"/>
        <w:color w:val="000000"/>
        <w:position w:val="0"/>
        <w:sz w:val="16"/>
        <w:szCs w:val="16"/>
        <w:u w:val="none"/>
        <w:vertAlign w:val="baseline"/>
      </w:rPr>
    </w:lvl>
    <w:lvl w:ilvl="5">
      <w:start w:val="1"/>
      <w:numFmt w:val="bullet"/>
      <w:lvlText w:val="▪"/>
      <w:lvlJc w:val="left"/>
      <w:pPr>
        <w:ind w:left="3960" w:firstLine="0"/>
      </w:pPr>
      <w:rPr>
        <w:rFonts w:ascii="Wingdings" w:hAnsi="Wingdings" w:cs="Wingdings" w:hint="default"/>
        <w:b w:val="0"/>
        <w:i w:val="0"/>
        <w:strike w:val="0"/>
        <w:dstrike w:val="0"/>
        <w:color w:val="000000"/>
        <w:position w:val="0"/>
        <w:sz w:val="16"/>
        <w:szCs w:val="16"/>
        <w:u w:val="none"/>
        <w:vertAlign w:val="baseline"/>
      </w:rPr>
    </w:lvl>
    <w:lvl w:ilvl="6">
      <w:start w:val="1"/>
      <w:numFmt w:val="bullet"/>
      <w:lvlText w:val="•"/>
      <w:lvlJc w:val="left"/>
      <w:pPr>
        <w:ind w:left="4680" w:firstLine="0"/>
      </w:pPr>
      <w:rPr>
        <w:rFonts w:ascii="Wingdings" w:hAnsi="Wingdings" w:cs="Wingdings" w:hint="default"/>
        <w:b w:val="0"/>
        <w:i w:val="0"/>
        <w:strike w:val="0"/>
        <w:dstrike w:val="0"/>
        <w:color w:val="000000"/>
        <w:position w:val="0"/>
        <w:sz w:val="16"/>
        <w:szCs w:val="16"/>
        <w:u w:val="none"/>
        <w:vertAlign w:val="baseline"/>
      </w:rPr>
    </w:lvl>
    <w:lvl w:ilvl="7">
      <w:start w:val="1"/>
      <w:numFmt w:val="bullet"/>
      <w:lvlText w:val="o"/>
      <w:lvlJc w:val="left"/>
      <w:pPr>
        <w:ind w:left="5400" w:firstLine="0"/>
      </w:pPr>
      <w:rPr>
        <w:rFonts w:ascii="Wingdings" w:hAnsi="Wingdings" w:cs="Wingdings" w:hint="default"/>
        <w:b w:val="0"/>
        <w:i w:val="0"/>
        <w:strike w:val="0"/>
        <w:dstrike w:val="0"/>
        <w:color w:val="000000"/>
        <w:position w:val="0"/>
        <w:sz w:val="16"/>
        <w:szCs w:val="16"/>
        <w:u w:val="none"/>
        <w:vertAlign w:val="baseline"/>
      </w:rPr>
    </w:lvl>
    <w:lvl w:ilvl="8">
      <w:start w:val="1"/>
      <w:numFmt w:val="bullet"/>
      <w:lvlText w:val="▪"/>
      <w:lvlJc w:val="left"/>
      <w:pPr>
        <w:ind w:left="6120" w:firstLine="0"/>
      </w:pPr>
      <w:rPr>
        <w:rFonts w:ascii="Wingdings" w:hAnsi="Wingdings" w:cs="Wingdings" w:hint="default"/>
        <w:b w:val="0"/>
        <w:i w:val="0"/>
        <w:strike w:val="0"/>
        <w:dstrike w:val="0"/>
        <w:color w:val="000000"/>
        <w:position w:val="0"/>
        <w:sz w:val="16"/>
        <w:szCs w:val="16"/>
        <w:u w:val="none"/>
        <w:vertAlign w:val="baseline"/>
      </w:rPr>
    </w:lvl>
  </w:abstractNum>
  <w:abstractNum w:abstractNumId="18" w15:restartNumberingAfterBreak="0">
    <w:nsid w:val="285C0327"/>
    <w:multiLevelType w:val="multilevel"/>
    <w:tmpl w:val="3EE66F66"/>
    <w:lvl w:ilvl="0">
      <w:start w:val="1"/>
      <w:numFmt w:val="bullet"/>
      <w:lvlText w:val=""/>
      <w:lvlJc w:val="left"/>
      <w:pPr>
        <w:ind w:left="72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439" w:firstLine="0"/>
      </w:pPr>
      <w:rPr>
        <w:rFonts w:ascii="Segoe UI Symbol" w:hAnsi="Segoe UI Symbol" w:cs="Segoe UI Symbol" w:hint="default"/>
        <w:b w:val="0"/>
        <w:i w:val="0"/>
        <w:strike w:val="0"/>
        <w:dstrike w:val="0"/>
        <w:color w:val="000000"/>
        <w:position w:val="0"/>
        <w:sz w:val="22"/>
        <w:szCs w:val="22"/>
        <w:u w:val="none"/>
        <w:vertAlign w:val="baseline"/>
      </w:rPr>
    </w:lvl>
    <w:lvl w:ilvl="2">
      <w:start w:val="1"/>
      <w:numFmt w:val="bullet"/>
      <w:lvlText w:val="▪"/>
      <w:lvlJc w:val="left"/>
      <w:pPr>
        <w:ind w:left="2159" w:firstLine="0"/>
      </w:pPr>
      <w:rPr>
        <w:rFonts w:ascii="Segoe UI Symbol" w:hAnsi="Segoe UI Symbol" w:cs="Segoe UI Symbol" w:hint="default"/>
        <w:b w:val="0"/>
        <w:i w:val="0"/>
        <w:strike w:val="0"/>
        <w:dstrike w:val="0"/>
        <w:color w:val="000000"/>
        <w:position w:val="0"/>
        <w:sz w:val="22"/>
        <w:szCs w:val="22"/>
        <w:u w:val="none"/>
        <w:vertAlign w:val="baseline"/>
      </w:rPr>
    </w:lvl>
    <w:lvl w:ilvl="3">
      <w:start w:val="1"/>
      <w:numFmt w:val="bullet"/>
      <w:lvlText w:val="•"/>
      <w:lvlJc w:val="left"/>
      <w:pPr>
        <w:ind w:left="2879" w:firstLine="0"/>
      </w:pPr>
      <w:rPr>
        <w:rFonts w:ascii="Arial" w:hAnsi="Arial" w:cs="Arial" w:hint="default"/>
        <w:b w:val="0"/>
        <w:i w:val="0"/>
        <w:strike w:val="0"/>
        <w:dstrike w:val="0"/>
        <w:color w:val="000000"/>
        <w:position w:val="0"/>
        <w:sz w:val="22"/>
        <w:szCs w:val="22"/>
        <w:u w:val="none"/>
        <w:vertAlign w:val="baseline"/>
      </w:rPr>
    </w:lvl>
    <w:lvl w:ilvl="4">
      <w:start w:val="1"/>
      <w:numFmt w:val="bullet"/>
      <w:lvlText w:val="o"/>
      <w:lvlJc w:val="left"/>
      <w:pPr>
        <w:ind w:left="3599" w:firstLine="0"/>
      </w:pPr>
      <w:rPr>
        <w:rFonts w:ascii="Segoe UI Symbol" w:hAnsi="Segoe UI Symbol" w:cs="Segoe UI Symbol" w:hint="default"/>
        <w:b w:val="0"/>
        <w:i w:val="0"/>
        <w:strike w:val="0"/>
        <w:dstrike w:val="0"/>
        <w:color w:val="000000"/>
        <w:position w:val="0"/>
        <w:sz w:val="22"/>
        <w:szCs w:val="22"/>
        <w:u w:val="none"/>
        <w:vertAlign w:val="baseline"/>
      </w:rPr>
    </w:lvl>
    <w:lvl w:ilvl="5">
      <w:start w:val="1"/>
      <w:numFmt w:val="bullet"/>
      <w:lvlText w:val="▪"/>
      <w:lvlJc w:val="left"/>
      <w:pPr>
        <w:ind w:left="4319" w:firstLine="0"/>
      </w:pPr>
      <w:rPr>
        <w:rFonts w:ascii="Segoe UI Symbol" w:hAnsi="Segoe UI Symbol" w:cs="Segoe UI Symbol" w:hint="default"/>
        <w:b w:val="0"/>
        <w:i w:val="0"/>
        <w:strike w:val="0"/>
        <w:dstrike w:val="0"/>
        <w:color w:val="000000"/>
        <w:position w:val="0"/>
        <w:sz w:val="22"/>
        <w:szCs w:val="22"/>
        <w:u w:val="none"/>
        <w:vertAlign w:val="baseline"/>
      </w:rPr>
    </w:lvl>
    <w:lvl w:ilvl="6">
      <w:start w:val="1"/>
      <w:numFmt w:val="bullet"/>
      <w:lvlText w:val="•"/>
      <w:lvlJc w:val="left"/>
      <w:pPr>
        <w:ind w:left="5039" w:firstLine="0"/>
      </w:pPr>
      <w:rPr>
        <w:rFonts w:ascii="Arial" w:hAnsi="Arial" w:cs="Arial" w:hint="default"/>
        <w:b w:val="0"/>
        <w:i w:val="0"/>
        <w:strike w:val="0"/>
        <w:dstrike w:val="0"/>
        <w:color w:val="000000"/>
        <w:position w:val="0"/>
        <w:sz w:val="22"/>
        <w:szCs w:val="22"/>
        <w:u w:val="none"/>
        <w:vertAlign w:val="baseline"/>
      </w:rPr>
    </w:lvl>
    <w:lvl w:ilvl="7">
      <w:start w:val="1"/>
      <w:numFmt w:val="bullet"/>
      <w:lvlText w:val="o"/>
      <w:lvlJc w:val="left"/>
      <w:pPr>
        <w:ind w:left="5759" w:firstLine="0"/>
      </w:pPr>
      <w:rPr>
        <w:rFonts w:ascii="Segoe UI Symbol" w:hAnsi="Segoe UI Symbol" w:cs="Segoe UI Symbol" w:hint="default"/>
        <w:b w:val="0"/>
        <w:i w:val="0"/>
        <w:strike w:val="0"/>
        <w:dstrike w:val="0"/>
        <w:color w:val="000000"/>
        <w:position w:val="0"/>
        <w:sz w:val="22"/>
        <w:szCs w:val="22"/>
        <w:u w:val="none"/>
        <w:vertAlign w:val="baseline"/>
      </w:rPr>
    </w:lvl>
    <w:lvl w:ilvl="8">
      <w:start w:val="1"/>
      <w:numFmt w:val="bullet"/>
      <w:lvlText w:val="▪"/>
      <w:lvlJc w:val="left"/>
      <w:pPr>
        <w:ind w:left="6479" w:firstLine="0"/>
      </w:pPr>
      <w:rPr>
        <w:rFonts w:ascii="Segoe UI Symbol" w:hAnsi="Segoe UI Symbol" w:cs="Segoe UI Symbol" w:hint="default"/>
        <w:b w:val="0"/>
        <w:i w:val="0"/>
        <w:strike w:val="0"/>
        <w:dstrike w:val="0"/>
        <w:color w:val="000000"/>
        <w:position w:val="0"/>
        <w:sz w:val="22"/>
        <w:szCs w:val="22"/>
        <w:u w:val="none"/>
        <w:vertAlign w:val="baseline"/>
      </w:rPr>
    </w:lvl>
  </w:abstractNum>
  <w:abstractNum w:abstractNumId="19" w15:restartNumberingAfterBreak="0">
    <w:nsid w:val="2D9739B1"/>
    <w:multiLevelType w:val="multilevel"/>
    <w:tmpl w:val="E51041AE"/>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30403BE3"/>
    <w:multiLevelType w:val="multilevel"/>
    <w:tmpl w:val="456A4AFC"/>
    <w:lvl w:ilvl="0">
      <w:start w:val="1"/>
      <w:numFmt w:val="bullet"/>
      <w:lvlText w:val="-"/>
      <w:lvlJc w:val="left"/>
      <w:pPr>
        <w:ind w:left="720" w:hanging="360"/>
      </w:pPr>
      <w:rPr>
        <w:rFonts w:ascii="Arial" w:hAnsi="Arial" w:cs="Arial"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13904E5"/>
    <w:multiLevelType w:val="multilevel"/>
    <w:tmpl w:val="088C617E"/>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37056858"/>
    <w:multiLevelType w:val="multilevel"/>
    <w:tmpl w:val="AC584C38"/>
    <w:lvl w:ilvl="0">
      <w:start w:val="1"/>
      <w:numFmt w:val="bullet"/>
      <w:lvlText w:val=""/>
      <w:lvlJc w:val="left"/>
      <w:pPr>
        <w:ind w:left="72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439" w:firstLine="0"/>
      </w:pPr>
      <w:rPr>
        <w:rFonts w:ascii="Calibri" w:hAnsi="Calibri" w:cs="Calibri" w:hint="default"/>
        <w:b w:val="0"/>
        <w:i w:val="0"/>
        <w:strike w:val="0"/>
        <w:dstrike w:val="0"/>
        <w:color w:val="000000"/>
        <w:position w:val="0"/>
        <w:sz w:val="22"/>
        <w:szCs w:val="22"/>
        <w:u w:val="none"/>
        <w:vertAlign w:val="baseline"/>
      </w:rPr>
    </w:lvl>
    <w:lvl w:ilvl="2">
      <w:start w:val="1"/>
      <w:numFmt w:val="bullet"/>
      <w:lvlText w:val="▪"/>
      <w:lvlJc w:val="left"/>
      <w:pPr>
        <w:ind w:left="2159" w:firstLine="0"/>
      </w:pPr>
      <w:rPr>
        <w:rFonts w:ascii="Calibri" w:hAnsi="Calibri" w:cs="Calibri" w:hint="default"/>
        <w:b w:val="0"/>
        <w:i w:val="0"/>
        <w:strike w:val="0"/>
        <w:dstrike w:val="0"/>
        <w:color w:val="000000"/>
        <w:position w:val="0"/>
        <w:sz w:val="22"/>
        <w:szCs w:val="22"/>
        <w:u w:val="none"/>
        <w:vertAlign w:val="baseline"/>
      </w:rPr>
    </w:lvl>
    <w:lvl w:ilvl="3">
      <w:start w:val="1"/>
      <w:numFmt w:val="bullet"/>
      <w:lvlText w:val="•"/>
      <w:lvlJc w:val="left"/>
      <w:pPr>
        <w:ind w:left="2879" w:firstLine="0"/>
      </w:pPr>
      <w:rPr>
        <w:rFonts w:ascii="Calibri" w:hAnsi="Calibri" w:cs="Calibri" w:hint="default"/>
        <w:b w:val="0"/>
        <w:i w:val="0"/>
        <w:strike w:val="0"/>
        <w:dstrike w:val="0"/>
        <w:color w:val="000000"/>
        <w:position w:val="0"/>
        <w:sz w:val="22"/>
        <w:szCs w:val="22"/>
        <w:u w:val="none"/>
        <w:vertAlign w:val="baseline"/>
      </w:rPr>
    </w:lvl>
    <w:lvl w:ilvl="4">
      <w:start w:val="1"/>
      <w:numFmt w:val="bullet"/>
      <w:lvlText w:val="o"/>
      <w:lvlJc w:val="left"/>
      <w:pPr>
        <w:ind w:left="3599" w:firstLine="0"/>
      </w:pPr>
      <w:rPr>
        <w:rFonts w:ascii="Calibri" w:hAnsi="Calibri" w:cs="Calibri" w:hint="default"/>
        <w:b w:val="0"/>
        <w:i w:val="0"/>
        <w:strike w:val="0"/>
        <w:dstrike w:val="0"/>
        <w:color w:val="000000"/>
        <w:position w:val="0"/>
        <w:sz w:val="22"/>
        <w:szCs w:val="22"/>
        <w:u w:val="none"/>
        <w:vertAlign w:val="baseline"/>
      </w:rPr>
    </w:lvl>
    <w:lvl w:ilvl="5">
      <w:start w:val="1"/>
      <w:numFmt w:val="bullet"/>
      <w:lvlText w:val="▪"/>
      <w:lvlJc w:val="left"/>
      <w:pPr>
        <w:ind w:left="4319" w:firstLine="0"/>
      </w:pPr>
      <w:rPr>
        <w:rFonts w:ascii="Calibri" w:hAnsi="Calibri" w:cs="Calibri" w:hint="default"/>
        <w:b w:val="0"/>
        <w:i w:val="0"/>
        <w:strike w:val="0"/>
        <w:dstrike w:val="0"/>
        <w:color w:val="000000"/>
        <w:position w:val="0"/>
        <w:sz w:val="22"/>
        <w:szCs w:val="22"/>
        <w:u w:val="none"/>
        <w:vertAlign w:val="baseline"/>
      </w:rPr>
    </w:lvl>
    <w:lvl w:ilvl="6">
      <w:start w:val="1"/>
      <w:numFmt w:val="bullet"/>
      <w:lvlText w:val="•"/>
      <w:lvlJc w:val="left"/>
      <w:pPr>
        <w:ind w:left="5039" w:firstLine="0"/>
      </w:pPr>
      <w:rPr>
        <w:rFonts w:ascii="Calibri" w:hAnsi="Calibri" w:cs="Calibri" w:hint="default"/>
        <w:b w:val="0"/>
        <w:i w:val="0"/>
        <w:strike w:val="0"/>
        <w:dstrike w:val="0"/>
        <w:color w:val="000000"/>
        <w:position w:val="0"/>
        <w:sz w:val="22"/>
        <w:szCs w:val="22"/>
        <w:u w:val="none"/>
        <w:vertAlign w:val="baseline"/>
      </w:rPr>
    </w:lvl>
    <w:lvl w:ilvl="7">
      <w:start w:val="1"/>
      <w:numFmt w:val="bullet"/>
      <w:lvlText w:val="o"/>
      <w:lvlJc w:val="left"/>
      <w:pPr>
        <w:ind w:left="5759" w:firstLine="0"/>
      </w:pPr>
      <w:rPr>
        <w:rFonts w:ascii="Calibri" w:hAnsi="Calibri" w:cs="Calibri" w:hint="default"/>
        <w:b w:val="0"/>
        <w:i w:val="0"/>
        <w:strike w:val="0"/>
        <w:dstrike w:val="0"/>
        <w:color w:val="000000"/>
        <w:position w:val="0"/>
        <w:sz w:val="22"/>
        <w:szCs w:val="22"/>
        <w:u w:val="none"/>
        <w:vertAlign w:val="baseline"/>
      </w:rPr>
    </w:lvl>
    <w:lvl w:ilvl="8">
      <w:start w:val="1"/>
      <w:numFmt w:val="bullet"/>
      <w:lvlText w:val="▪"/>
      <w:lvlJc w:val="left"/>
      <w:pPr>
        <w:ind w:left="6479" w:firstLine="0"/>
      </w:pPr>
      <w:rPr>
        <w:rFonts w:ascii="Calibri" w:hAnsi="Calibri" w:cs="Calibri" w:hint="default"/>
        <w:b w:val="0"/>
        <w:i w:val="0"/>
        <w:strike w:val="0"/>
        <w:dstrike w:val="0"/>
        <w:color w:val="000000"/>
        <w:position w:val="0"/>
        <w:sz w:val="22"/>
        <w:szCs w:val="22"/>
        <w:u w:val="none"/>
        <w:vertAlign w:val="baseline"/>
      </w:rPr>
    </w:lvl>
  </w:abstractNum>
  <w:abstractNum w:abstractNumId="23" w15:restartNumberingAfterBreak="0">
    <w:nsid w:val="3A087E0D"/>
    <w:multiLevelType w:val="multilevel"/>
    <w:tmpl w:val="376A480C"/>
    <w:lvl w:ilvl="0">
      <w:start w:val="1"/>
      <w:numFmt w:val="bullet"/>
      <w:lvlText w:val=""/>
      <w:lvlJc w:val="left"/>
      <w:pPr>
        <w:ind w:left="1080" w:hanging="360"/>
      </w:pPr>
      <w:rPr>
        <w:rFonts w:ascii="Wingdings" w:hAnsi="Wingdings" w:cs="Wingdings"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3C2D49C6"/>
    <w:multiLevelType w:val="multilevel"/>
    <w:tmpl w:val="C7242FAE"/>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4069415D"/>
    <w:multiLevelType w:val="multilevel"/>
    <w:tmpl w:val="994C8BB2"/>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06D5828"/>
    <w:multiLevelType w:val="multilevel"/>
    <w:tmpl w:val="8B549C64"/>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42225DE1"/>
    <w:multiLevelType w:val="multilevel"/>
    <w:tmpl w:val="7DF6B074"/>
    <w:lvl w:ilvl="0">
      <w:start w:val="1"/>
      <w:numFmt w:val="bullet"/>
      <w:lvlText w:val=""/>
      <w:lvlJc w:val="left"/>
      <w:pPr>
        <w:ind w:left="36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251" w:firstLine="0"/>
      </w:pPr>
      <w:rPr>
        <w:rFonts w:ascii="Calibri" w:hAnsi="Calibri" w:cs="Calibri" w:hint="default"/>
        <w:b w:val="0"/>
        <w:i w:val="0"/>
        <w:strike w:val="0"/>
        <w:dstrike w:val="0"/>
        <w:color w:val="000000"/>
        <w:position w:val="0"/>
        <w:sz w:val="22"/>
        <w:szCs w:val="22"/>
        <w:u w:val="none"/>
        <w:vertAlign w:val="baseline"/>
      </w:rPr>
    </w:lvl>
    <w:lvl w:ilvl="2">
      <w:start w:val="1"/>
      <w:numFmt w:val="bullet"/>
      <w:lvlText w:val="▪"/>
      <w:lvlJc w:val="left"/>
      <w:pPr>
        <w:ind w:left="1971" w:firstLine="0"/>
      </w:pPr>
      <w:rPr>
        <w:rFonts w:ascii="Calibri" w:hAnsi="Calibri" w:cs="Calibri" w:hint="default"/>
        <w:b w:val="0"/>
        <w:i w:val="0"/>
        <w:strike w:val="0"/>
        <w:dstrike w:val="0"/>
        <w:color w:val="000000"/>
        <w:position w:val="0"/>
        <w:sz w:val="22"/>
        <w:szCs w:val="22"/>
        <w:u w:val="none"/>
        <w:vertAlign w:val="baseline"/>
      </w:rPr>
    </w:lvl>
    <w:lvl w:ilvl="3">
      <w:start w:val="1"/>
      <w:numFmt w:val="bullet"/>
      <w:lvlText w:val="•"/>
      <w:lvlJc w:val="left"/>
      <w:pPr>
        <w:ind w:left="2691" w:firstLine="0"/>
      </w:pPr>
      <w:rPr>
        <w:rFonts w:ascii="Calibri" w:hAnsi="Calibri" w:cs="Calibri" w:hint="default"/>
        <w:b w:val="0"/>
        <w:i w:val="0"/>
        <w:strike w:val="0"/>
        <w:dstrike w:val="0"/>
        <w:color w:val="000000"/>
        <w:position w:val="0"/>
        <w:sz w:val="22"/>
        <w:szCs w:val="22"/>
        <w:u w:val="none"/>
        <w:vertAlign w:val="baseline"/>
      </w:rPr>
    </w:lvl>
    <w:lvl w:ilvl="4">
      <w:start w:val="1"/>
      <w:numFmt w:val="bullet"/>
      <w:lvlText w:val="o"/>
      <w:lvlJc w:val="left"/>
      <w:pPr>
        <w:ind w:left="3411" w:firstLine="0"/>
      </w:pPr>
      <w:rPr>
        <w:rFonts w:ascii="Calibri" w:hAnsi="Calibri" w:cs="Calibri" w:hint="default"/>
        <w:b w:val="0"/>
        <w:i w:val="0"/>
        <w:strike w:val="0"/>
        <w:dstrike w:val="0"/>
        <w:color w:val="000000"/>
        <w:position w:val="0"/>
        <w:sz w:val="22"/>
        <w:szCs w:val="22"/>
        <w:u w:val="none"/>
        <w:vertAlign w:val="baseline"/>
      </w:rPr>
    </w:lvl>
    <w:lvl w:ilvl="5">
      <w:start w:val="1"/>
      <w:numFmt w:val="bullet"/>
      <w:lvlText w:val="▪"/>
      <w:lvlJc w:val="left"/>
      <w:pPr>
        <w:ind w:left="4131" w:firstLine="0"/>
      </w:pPr>
      <w:rPr>
        <w:rFonts w:ascii="Calibri" w:hAnsi="Calibri" w:cs="Calibri" w:hint="default"/>
        <w:b w:val="0"/>
        <w:i w:val="0"/>
        <w:strike w:val="0"/>
        <w:dstrike w:val="0"/>
        <w:color w:val="000000"/>
        <w:position w:val="0"/>
        <w:sz w:val="22"/>
        <w:szCs w:val="22"/>
        <w:u w:val="none"/>
        <w:vertAlign w:val="baseline"/>
      </w:rPr>
    </w:lvl>
    <w:lvl w:ilvl="6">
      <w:start w:val="1"/>
      <w:numFmt w:val="bullet"/>
      <w:lvlText w:val="•"/>
      <w:lvlJc w:val="left"/>
      <w:pPr>
        <w:ind w:left="4851" w:firstLine="0"/>
      </w:pPr>
      <w:rPr>
        <w:rFonts w:ascii="Calibri" w:hAnsi="Calibri" w:cs="Calibri" w:hint="default"/>
        <w:b w:val="0"/>
        <w:i w:val="0"/>
        <w:strike w:val="0"/>
        <w:dstrike w:val="0"/>
        <w:color w:val="000000"/>
        <w:position w:val="0"/>
        <w:sz w:val="22"/>
        <w:szCs w:val="22"/>
        <w:u w:val="none"/>
        <w:vertAlign w:val="baseline"/>
      </w:rPr>
    </w:lvl>
    <w:lvl w:ilvl="7">
      <w:start w:val="1"/>
      <w:numFmt w:val="bullet"/>
      <w:lvlText w:val="o"/>
      <w:lvlJc w:val="left"/>
      <w:pPr>
        <w:ind w:left="5571" w:firstLine="0"/>
      </w:pPr>
      <w:rPr>
        <w:rFonts w:ascii="Calibri" w:hAnsi="Calibri" w:cs="Calibri" w:hint="default"/>
        <w:b w:val="0"/>
        <w:i w:val="0"/>
        <w:strike w:val="0"/>
        <w:dstrike w:val="0"/>
        <w:color w:val="000000"/>
        <w:position w:val="0"/>
        <w:sz w:val="22"/>
        <w:szCs w:val="22"/>
        <w:u w:val="none"/>
        <w:vertAlign w:val="baseline"/>
      </w:rPr>
    </w:lvl>
    <w:lvl w:ilvl="8">
      <w:start w:val="1"/>
      <w:numFmt w:val="bullet"/>
      <w:lvlText w:val="▪"/>
      <w:lvlJc w:val="left"/>
      <w:pPr>
        <w:ind w:left="6291" w:firstLine="0"/>
      </w:pPr>
      <w:rPr>
        <w:rFonts w:ascii="Calibri" w:hAnsi="Calibri" w:cs="Calibri" w:hint="default"/>
        <w:b w:val="0"/>
        <w:i w:val="0"/>
        <w:strike w:val="0"/>
        <w:dstrike w:val="0"/>
        <w:color w:val="000000"/>
        <w:position w:val="0"/>
        <w:sz w:val="22"/>
        <w:szCs w:val="22"/>
        <w:u w:val="none"/>
        <w:vertAlign w:val="baseline"/>
      </w:rPr>
    </w:lvl>
  </w:abstractNum>
  <w:abstractNum w:abstractNumId="28" w15:restartNumberingAfterBreak="0">
    <w:nsid w:val="47FF3FA4"/>
    <w:multiLevelType w:val="multilevel"/>
    <w:tmpl w:val="8960CFDC"/>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82E4016"/>
    <w:multiLevelType w:val="multilevel"/>
    <w:tmpl w:val="9448382A"/>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881409D"/>
    <w:multiLevelType w:val="multilevel"/>
    <w:tmpl w:val="165AE046"/>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498A68DA"/>
    <w:multiLevelType w:val="multilevel"/>
    <w:tmpl w:val="83B2E6C8"/>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4C7157E4"/>
    <w:multiLevelType w:val="multilevel"/>
    <w:tmpl w:val="2506E12A"/>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51BD0182"/>
    <w:multiLevelType w:val="multilevel"/>
    <w:tmpl w:val="F8100ADE"/>
    <w:lvl w:ilvl="0">
      <w:start w:val="1"/>
      <w:numFmt w:val="bullet"/>
      <w:lvlText w:val="o"/>
      <w:lvlJc w:val="left"/>
      <w:pPr>
        <w:tabs>
          <w:tab w:val="num" w:pos="360"/>
        </w:tabs>
        <w:ind w:left="360" w:hanging="360"/>
      </w:pPr>
      <w:rPr>
        <w:rFonts w:ascii="Courier New" w:hAnsi="Courier New" w:cs="Courier New" w:hint="default"/>
        <w:b/>
      </w:rPr>
    </w:lvl>
    <w:lvl w:ilvl="1">
      <w:start w:val="1"/>
      <w:numFmt w:val="bullet"/>
      <w:lvlText w:val="o"/>
      <w:lvlJc w:val="left"/>
      <w:pPr>
        <w:ind w:left="-1091" w:hanging="360"/>
      </w:pPr>
      <w:rPr>
        <w:rFonts w:ascii="Courier New" w:hAnsi="Courier New" w:cs="Courier New" w:hint="default"/>
      </w:rPr>
    </w:lvl>
    <w:lvl w:ilvl="2">
      <w:start w:val="1"/>
      <w:numFmt w:val="bullet"/>
      <w:lvlText w:val=""/>
      <w:lvlJc w:val="left"/>
      <w:pPr>
        <w:ind w:left="-371" w:hanging="360"/>
      </w:pPr>
      <w:rPr>
        <w:rFonts w:ascii="Wingdings" w:hAnsi="Wingdings" w:cs="Wingdings" w:hint="default"/>
      </w:rPr>
    </w:lvl>
    <w:lvl w:ilvl="3">
      <w:start w:val="1"/>
      <w:numFmt w:val="bullet"/>
      <w:lvlText w:val=""/>
      <w:lvlJc w:val="left"/>
      <w:pPr>
        <w:tabs>
          <w:tab w:val="num" w:pos="349"/>
        </w:tabs>
        <w:ind w:left="349" w:hanging="360"/>
      </w:pPr>
      <w:rPr>
        <w:rFonts w:ascii="Symbol" w:hAnsi="Symbol" w:cs="Symbol" w:hint="default"/>
      </w:rPr>
    </w:lvl>
    <w:lvl w:ilvl="4">
      <w:start w:val="1"/>
      <w:numFmt w:val="bullet"/>
      <w:lvlText w:val="o"/>
      <w:lvlJc w:val="left"/>
      <w:pPr>
        <w:tabs>
          <w:tab w:val="num" w:pos="1069"/>
        </w:tabs>
        <w:ind w:left="1069" w:hanging="360"/>
      </w:pPr>
      <w:rPr>
        <w:rFonts w:ascii="Courier New" w:hAnsi="Courier New" w:cs="Courier New" w:hint="default"/>
      </w:rPr>
    </w:lvl>
    <w:lvl w:ilvl="5">
      <w:start w:val="1"/>
      <w:numFmt w:val="bullet"/>
      <w:lvlText w:val=""/>
      <w:lvlJc w:val="left"/>
      <w:pPr>
        <w:tabs>
          <w:tab w:val="num" w:pos="1789"/>
        </w:tabs>
        <w:ind w:left="1789" w:hanging="360"/>
      </w:pPr>
      <w:rPr>
        <w:rFonts w:ascii="Wingdings" w:hAnsi="Wingdings" w:cs="Wingdings" w:hint="default"/>
      </w:rPr>
    </w:lvl>
    <w:lvl w:ilvl="6">
      <w:start w:val="1"/>
      <w:numFmt w:val="bullet"/>
      <w:lvlText w:val=""/>
      <w:lvlJc w:val="left"/>
      <w:pPr>
        <w:tabs>
          <w:tab w:val="num" w:pos="2509"/>
        </w:tabs>
        <w:ind w:left="2509" w:hanging="360"/>
      </w:pPr>
      <w:rPr>
        <w:rFonts w:ascii="Symbol" w:hAnsi="Symbol" w:cs="Symbol" w:hint="default"/>
      </w:rPr>
    </w:lvl>
    <w:lvl w:ilvl="7">
      <w:start w:val="1"/>
      <w:numFmt w:val="bullet"/>
      <w:lvlText w:val="o"/>
      <w:lvlJc w:val="left"/>
      <w:pPr>
        <w:tabs>
          <w:tab w:val="num" w:pos="3229"/>
        </w:tabs>
        <w:ind w:left="3229" w:hanging="360"/>
      </w:pPr>
      <w:rPr>
        <w:rFonts w:ascii="Courier New" w:hAnsi="Courier New" w:cs="Courier New" w:hint="default"/>
      </w:rPr>
    </w:lvl>
    <w:lvl w:ilvl="8">
      <w:start w:val="1"/>
      <w:numFmt w:val="bullet"/>
      <w:lvlText w:val=""/>
      <w:lvlJc w:val="left"/>
      <w:pPr>
        <w:tabs>
          <w:tab w:val="num" w:pos="3949"/>
        </w:tabs>
        <w:ind w:left="3949" w:hanging="360"/>
      </w:pPr>
      <w:rPr>
        <w:rFonts w:ascii="Wingdings" w:hAnsi="Wingdings" w:cs="Wingdings" w:hint="default"/>
      </w:rPr>
    </w:lvl>
  </w:abstractNum>
  <w:abstractNum w:abstractNumId="34" w15:restartNumberingAfterBreak="0">
    <w:nsid w:val="54905118"/>
    <w:multiLevelType w:val="multilevel"/>
    <w:tmpl w:val="9D146E90"/>
    <w:lvl w:ilvl="0">
      <w:start w:val="1"/>
      <w:numFmt w:val="bullet"/>
      <w:lvlText w:val=""/>
      <w:lvlJc w:val="left"/>
      <w:pPr>
        <w:ind w:left="644"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798396B"/>
    <w:multiLevelType w:val="multilevel"/>
    <w:tmpl w:val="E08E4BD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6" w15:restartNumberingAfterBreak="0">
    <w:nsid w:val="59682EA7"/>
    <w:multiLevelType w:val="multilevel"/>
    <w:tmpl w:val="DC0694F4"/>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A45574A"/>
    <w:multiLevelType w:val="multilevel"/>
    <w:tmpl w:val="1414924C"/>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5B370E2C"/>
    <w:multiLevelType w:val="multilevel"/>
    <w:tmpl w:val="C88AE402"/>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5C654A0D"/>
    <w:multiLevelType w:val="multilevel"/>
    <w:tmpl w:val="1E16B4B4"/>
    <w:lvl w:ilvl="0">
      <w:start w:val="1"/>
      <w:numFmt w:val="decimal"/>
      <w:lvlText w:val="%1-"/>
      <w:lvlJc w:val="left"/>
      <w:pPr>
        <w:ind w:left="355" w:hanging="360"/>
      </w:pPr>
    </w:lvl>
    <w:lvl w:ilvl="1">
      <w:start w:val="1"/>
      <w:numFmt w:val="lowerLetter"/>
      <w:lvlText w:val="%2."/>
      <w:lvlJc w:val="left"/>
      <w:pPr>
        <w:ind w:left="1075" w:hanging="360"/>
      </w:pPr>
    </w:lvl>
    <w:lvl w:ilvl="2">
      <w:start w:val="1"/>
      <w:numFmt w:val="lowerRoman"/>
      <w:lvlText w:val="%3."/>
      <w:lvlJc w:val="right"/>
      <w:pPr>
        <w:ind w:left="1795" w:hanging="180"/>
      </w:pPr>
    </w:lvl>
    <w:lvl w:ilvl="3">
      <w:start w:val="1"/>
      <w:numFmt w:val="decimal"/>
      <w:lvlText w:val="%4."/>
      <w:lvlJc w:val="left"/>
      <w:pPr>
        <w:ind w:left="2515" w:hanging="360"/>
      </w:pPr>
    </w:lvl>
    <w:lvl w:ilvl="4">
      <w:start w:val="1"/>
      <w:numFmt w:val="lowerLetter"/>
      <w:lvlText w:val="%5."/>
      <w:lvlJc w:val="left"/>
      <w:pPr>
        <w:ind w:left="3235" w:hanging="360"/>
      </w:pPr>
    </w:lvl>
    <w:lvl w:ilvl="5">
      <w:start w:val="1"/>
      <w:numFmt w:val="lowerRoman"/>
      <w:lvlText w:val="%6."/>
      <w:lvlJc w:val="right"/>
      <w:pPr>
        <w:ind w:left="3955" w:hanging="180"/>
      </w:pPr>
    </w:lvl>
    <w:lvl w:ilvl="6">
      <w:start w:val="1"/>
      <w:numFmt w:val="decimal"/>
      <w:lvlText w:val="%7."/>
      <w:lvlJc w:val="left"/>
      <w:pPr>
        <w:ind w:left="4675" w:hanging="360"/>
      </w:pPr>
    </w:lvl>
    <w:lvl w:ilvl="7">
      <w:start w:val="1"/>
      <w:numFmt w:val="lowerLetter"/>
      <w:lvlText w:val="%8."/>
      <w:lvlJc w:val="left"/>
      <w:pPr>
        <w:ind w:left="5395" w:hanging="360"/>
      </w:pPr>
    </w:lvl>
    <w:lvl w:ilvl="8">
      <w:start w:val="1"/>
      <w:numFmt w:val="lowerRoman"/>
      <w:lvlText w:val="%9."/>
      <w:lvlJc w:val="right"/>
      <w:pPr>
        <w:ind w:left="6115" w:hanging="180"/>
      </w:pPr>
    </w:lvl>
  </w:abstractNum>
  <w:abstractNum w:abstractNumId="40" w15:restartNumberingAfterBreak="0">
    <w:nsid w:val="607E7B7E"/>
    <w:multiLevelType w:val="multilevel"/>
    <w:tmpl w:val="A85C4B42"/>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620C29CD"/>
    <w:multiLevelType w:val="multilevel"/>
    <w:tmpl w:val="C518CD90"/>
    <w:lvl w:ilvl="0">
      <w:start w:val="1"/>
      <w:numFmt w:val="bullet"/>
      <w:lvlText w:val="-"/>
      <w:lvlJc w:val="left"/>
      <w:pPr>
        <w:ind w:left="720" w:hanging="360"/>
      </w:pPr>
      <w:rPr>
        <w:rFonts w:ascii="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63D366EC"/>
    <w:multiLevelType w:val="multilevel"/>
    <w:tmpl w:val="89E212D8"/>
    <w:lvl w:ilvl="0">
      <w:start w:val="1"/>
      <w:numFmt w:val="bullet"/>
      <w:lvlText w:val=""/>
      <w:lvlJc w:val="left"/>
      <w:pPr>
        <w:ind w:left="360" w:firstLine="0"/>
      </w:pPr>
      <w:rPr>
        <w:rFonts w:ascii="Wingdings" w:hAnsi="Wingdings" w:cs="Wingdings" w:hint="default"/>
        <w:b w:val="0"/>
        <w:i w:val="0"/>
        <w:strike w:val="0"/>
        <w:dstrike w:val="0"/>
        <w:color w:val="000000"/>
        <w:position w:val="0"/>
        <w:sz w:val="22"/>
        <w:szCs w:val="22"/>
        <w:u w:val="none"/>
        <w:vertAlign w:val="baseline"/>
      </w:rPr>
    </w:lvl>
    <w:lvl w:ilvl="1">
      <w:start w:val="1"/>
      <w:numFmt w:val="bullet"/>
      <w:lvlText w:val="o"/>
      <w:lvlJc w:val="left"/>
      <w:pPr>
        <w:ind w:left="1251" w:firstLine="0"/>
      </w:pPr>
      <w:rPr>
        <w:rFonts w:ascii="Calibri" w:hAnsi="Calibri" w:cs="Calibri" w:hint="default"/>
        <w:b w:val="0"/>
        <w:i w:val="0"/>
        <w:strike w:val="0"/>
        <w:dstrike w:val="0"/>
        <w:color w:val="000000"/>
        <w:position w:val="0"/>
        <w:sz w:val="22"/>
        <w:szCs w:val="22"/>
        <w:u w:val="none"/>
        <w:vertAlign w:val="baseline"/>
      </w:rPr>
    </w:lvl>
    <w:lvl w:ilvl="2">
      <w:start w:val="1"/>
      <w:numFmt w:val="bullet"/>
      <w:lvlText w:val="▪"/>
      <w:lvlJc w:val="left"/>
      <w:pPr>
        <w:ind w:left="1971" w:firstLine="0"/>
      </w:pPr>
      <w:rPr>
        <w:rFonts w:ascii="Calibri" w:hAnsi="Calibri" w:cs="Calibri" w:hint="default"/>
        <w:b w:val="0"/>
        <w:i w:val="0"/>
        <w:strike w:val="0"/>
        <w:dstrike w:val="0"/>
        <w:color w:val="000000"/>
        <w:position w:val="0"/>
        <w:sz w:val="22"/>
        <w:szCs w:val="22"/>
        <w:u w:val="none"/>
        <w:vertAlign w:val="baseline"/>
      </w:rPr>
    </w:lvl>
    <w:lvl w:ilvl="3">
      <w:start w:val="1"/>
      <w:numFmt w:val="bullet"/>
      <w:lvlText w:val="•"/>
      <w:lvlJc w:val="left"/>
      <w:pPr>
        <w:ind w:left="2691" w:firstLine="0"/>
      </w:pPr>
      <w:rPr>
        <w:rFonts w:ascii="Calibri" w:hAnsi="Calibri" w:cs="Calibri" w:hint="default"/>
        <w:b w:val="0"/>
        <w:i w:val="0"/>
        <w:strike w:val="0"/>
        <w:dstrike w:val="0"/>
        <w:color w:val="000000"/>
        <w:position w:val="0"/>
        <w:sz w:val="22"/>
        <w:szCs w:val="22"/>
        <w:u w:val="none"/>
        <w:vertAlign w:val="baseline"/>
      </w:rPr>
    </w:lvl>
    <w:lvl w:ilvl="4">
      <w:start w:val="1"/>
      <w:numFmt w:val="bullet"/>
      <w:lvlText w:val="o"/>
      <w:lvlJc w:val="left"/>
      <w:pPr>
        <w:ind w:left="3411" w:firstLine="0"/>
      </w:pPr>
      <w:rPr>
        <w:rFonts w:ascii="Calibri" w:hAnsi="Calibri" w:cs="Calibri" w:hint="default"/>
        <w:b w:val="0"/>
        <w:i w:val="0"/>
        <w:strike w:val="0"/>
        <w:dstrike w:val="0"/>
        <w:color w:val="000000"/>
        <w:position w:val="0"/>
        <w:sz w:val="22"/>
        <w:szCs w:val="22"/>
        <w:u w:val="none"/>
        <w:vertAlign w:val="baseline"/>
      </w:rPr>
    </w:lvl>
    <w:lvl w:ilvl="5">
      <w:start w:val="1"/>
      <w:numFmt w:val="bullet"/>
      <w:lvlText w:val="▪"/>
      <w:lvlJc w:val="left"/>
      <w:pPr>
        <w:ind w:left="4131" w:firstLine="0"/>
      </w:pPr>
      <w:rPr>
        <w:rFonts w:ascii="Calibri" w:hAnsi="Calibri" w:cs="Calibri" w:hint="default"/>
        <w:b w:val="0"/>
        <w:i w:val="0"/>
        <w:strike w:val="0"/>
        <w:dstrike w:val="0"/>
        <w:color w:val="000000"/>
        <w:position w:val="0"/>
        <w:sz w:val="22"/>
        <w:szCs w:val="22"/>
        <w:u w:val="none"/>
        <w:vertAlign w:val="baseline"/>
      </w:rPr>
    </w:lvl>
    <w:lvl w:ilvl="6">
      <w:start w:val="1"/>
      <w:numFmt w:val="bullet"/>
      <w:lvlText w:val="•"/>
      <w:lvlJc w:val="left"/>
      <w:pPr>
        <w:ind w:left="4851" w:firstLine="0"/>
      </w:pPr>
      <w:rPr>
        <w:rFonts w:ascii="Calibri" w:hAnsi="Calibri" w:cs="Calibri" w:hint="default"/>
        <w:b w:val="0"/>
        <w:i w:val="0"/>
        <w:strike w:val="0"/>
        <w:dstrike w:val="0"/>
        <w:color w:val="000000"/>
        <w:position w:val="0"/>
        <w:sz w:val="22"/>
        <w:szCs w:val="22"/>
        <w:u w:val="none"/>
        <w:vertAlign w:val="baseline"/>
      </w:rPr>
    </w:lvl>
    <w:lvl w:ilvl="7">
      <w:start w:val="1"/>
      <w:numFmt w:val="bullet"/>
      <w:lvlText w:val="o"/>
      <w:lvlJc w:val="left"/>
      <w:pPr>
        <w:ind w:left="5571" w:firstLine="0"/>
      </w:pPr>
      <w:rPr>
        <w:rFonts w:ascii="Calibri" w:hAnsi="Calibri" w:cs="Calibri" w:hint="default"/>
        <w:b w:val="0"/>
        <w:i w:val="0"/>
        <w:strike w:val="0"/>
        <w:dstrike w:val="0"/>
        <w:color w:val="000000"/>
        <w:position w:val="0"/>
        <w:sz w:val="22"/>
        <w:szCs w:val="22"/>
        <w:u w:val="none"/>
        <w:vertAlign w:val="baseline"/>
      </w:rPr>
    </w:lvl>
    <w:lvl w:ilvl="8">
      <w:start w:val="1"/>
      <w:numFmt w:val="bullet"/>
      <w:lvlText w:val="▪"/>
      <w:lvlJc w:val="left"/>
      <w:pPr>
        <w:ind w:left="6291" w:firstLine="0"/>
      </w:pPr>
      <w:rPr>
        <w:rFonts w:ascii="Calibri" w:hAnsi="Calibri" w:cs="Calibri" w:hint="default"/>
        <w:b w:val="0"/>
        <w:i w:val="0"/>
        <w:strike w:val="0"/>
        <w:dstrike w:val="0"/>
        <w:color w:val="000000"/>
        <w:position w:val="0"/>
        <w:sz w:val="22"/>
        <w:szCs w:val="22"/>
        <w:u w:val="none"/>
        <w:vertAlign w:val="baseline"/>
      </w:rPr>
    </w:lvl>
  </w:abstractNum>
  <w:abstractNum w:abstractNumId="43" w15:restartNumberingAfterBreak="0">
    <w:nsid w:val="649A39D1"/>
    <w:multiLevelType w:val="multilevel"/>
    <w:tmpl w:val="8C7E2C78"/>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64E87077"/>
    <w:multiLevelType w:val="multilevel"/>
    <w:tmpl w:val="86A60E04"/>
    <w:lvl w:ilvl="0">
      <w:start w:val="1"/>
      <w:numFmt w:val="bullet"/>
      <w:lvlText w:val=""/>
      <w:lvlJc w:val="left"/>
      <w:pPr>
        <w:ind w:left="720"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6C93164D"/>
    <w:multiLevelType w:val="multilevel"/>
    <w:tmpl w:val="9D569CA8"/>
    <w:lvl w:ilvl="0">
      <w:start w:val="1"/>
      <w:numFmt w:val="bullet"/>
      <w:lvlText w:val=""/>
      <w:lvlJc w:val="left"/>
      <w:pPr>
        <w:ind w:left="644" w:hanging="360"/>
      </w:pPr>
      <w:rPr>
        <w:rFonts w:ascii="Wingdings" w:hAnsi="Wingdings" w:cs="Wingdings"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6ECC68D1"/>
    <w:multiLevelType w:val="multilevel"/>
    <w:tmpl w:val="B596C518"/>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71E07FD1"/>
    <w:multiLevelType w:val="multilevel"/>
    <w:tmpl w:val="B1128EDC"/>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73221D3A"/>
    <w:multiLevelType w:val="multilevel"/>
    <w:tmpl w:val="D16E1A78"/>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759D4D64"/>
    <w:multiLevelType w:val="multilevel"/>
    <w:tmpl w:val="8646C546"/>
    <w:lvl w:ilvl="0">
      <w:start w:val="1"/>
      <w:numFmt w:val="bullet"/>
      <w:lvlText w:val=""/>
      <w:lvlJc w:val="left"/>
      <w:pPr>
        <w:ind w:left="1080" w:hanging="360"/>
      </w:pPr>
      <w:rPr>
        <w:rFonts w:ascii="Wingdings" w:hAnsi="Wingdings" w:cs="Wingdings"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0" w15:restartNumberingAfterBreak="0">
    <w:nsid w:val="797133F3"/>
    <w:multiLevelType w:val="multilevel"/>
    <w:tmpl w:val="84682F02"/>
    <w:lvl w:ilvl="0">
      <w:start w:val="1"/>
      <w:numFmt w:val="bullet"/>
      <w:lvlText w:val=""/>
      <w:lvlJc w:val="left"/>
      <w:pPr>
        <w:ind w:left="720" w:hanging="360"/>
      </w:pPr>
      <w:rPr>
        <w:rFonts w:ascii="Wingdings" w:hAnsi="Wingdings" w:cs="Wingdings"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7C9C439B"/>
    <w:multiLevelType w:val="multilevel"/>
    <w:tmpl w:val="C82CCA4A"/>
    <w:lvl w:ilvl="0">
      <w:start w:val="1"/>
      <w:numFmt w:val="bullet"/>
      <w:lvlText w:val=""/>
      <w:lvlJc w:val="left"/>
      <w:pPr>
        <w:ind w:left="720" w:firstLine="0"/>
      </w:pPr>
      <w:rPr>
        <w:rFonts w:ascii="Wingdings" w:hAnsi="Wingdings" w:cs="Wingdings" w:hint="default"/>
        <w:b w:val="0"/>
        <w:i w:val="0"/>
        <w:strike w:val="0"/>
        <w:dstrike w:val="0"/>
        <w:color w:val="000000"/>
        <w:position w:val="0"/>
        <w:sz w:val="20"/>
        <w:szCs w:val="22"/>
        <w:u w:val="none"/>
        <w:vertAlign w:val="baseline"/>
      </w:rPr>
    </w:lvl>
    <w:lvl w:ilvl="1">
      <w:start w:val="1"/>
      <w:numFmt w:val="bullet"/>
      <w:lvlText w:val="o"/>
      <w:lvlJc w:val="left"/>
      <w:pPr>
        <w:ind w:left="1440" w:firstLine="0"/>
      </w:pPr>
      <w:rPr>
        <w:rFonts w:ascii="Segoe UI Symbol" w:hAnsi="Segoe UI Symbol" w:cs="Segoe UI Symbol" w:hint="default"/>
        <w:b w:val="0"/>
        <w:i w:val="0"/>
        <w:strike w:val="0"/>
        <w:dstrike w:val="0"/>
        <w:color w:val="000000"/>
        <w:position w:val="0"/>
        <w:sz w:val="22"/>
        <w:szCs w:val="22"/>
        <w:u w:val="none"/>
        <w:vertAlign w:val="baseline"/>
      </w:rPr>
    </w:lvl>
    <w:lvl w:ilvl="2">
      <w:start w:val="1"/>
      <w:numFmt w:val="bullet"/>
      <w:lvlText w:val="▪"/>
      <w:lvlJc w:val="left"/>
      <w:pPr>
        <w:ind w:left="2160" w:firstLine="0"/>
      </w:pPr>
      <w:rPr>
        <w:rFonts w:ascii="Segoe UI Symbol" w:hAnsi="Segoe UI Symbol" w:cs="Segoe UI Symbol" w:hint="default"/>
        <w:b w:val="0"/>
        <w:i w:val="0"/>
        <w:strike w:val="0"/>
        <w:dstrike w:val="0"/>
        <w:color w:val="000000"/>
        <w:position w:val="0"/>
        <w:sz w:val="22"/>
        <w:szCs w:val="22"/>
        <w:u w:val="none"/>
        <w:vertAlign w:val="baseline"/>
      </w:rPr>
    </w:lvl>
    <w:lvl w:ilvl="3">
      <w:start w:val="1"/>
      <w:numFmt w:val="bullet"/>
      <w:lvlText w:val="•"/>
      <w:lvlJc w:val="left"/>
      <w:pPr>
        <w:ind w:left="2880" w:firstLine="0"/>
      </w:pPr>
      <w:rPr>
        <w:rFonts w:ascii="Arial" w:hAnsi="Arial" w:cs="Arial" w:hint="default"/>
        <w:b w:val="0"/>
        <w:i w:val="0"/>
        <w:strike w:val="0"/>
        <w:dstrike w:val="0"/>
        <w:color w:val="000000"/>
        <w:position w:val="0"/>
        <w:sz w:val="22"/>
        <w:szCs w:val="22"/>
        <w:u w:val="none"/>
        <w:vertAlign w:val="baseline"/>
      </w:rPr>
    </w:lvl>
    <w:lvl w:ilvl="4">
      <w:start w:val="1"/>
      <w:numFmt w:val="bullet"/>
      <w:lvlText w:val="o"/>
      <w:lvlJc w:val="left"/>
      <w:pPr>
        <w:ind w:left="3600" w:firstLine="0"/>
      </w:pPr>
      <w:rPr>
        <w:rFonts w:ascii="Segoe UI Symbol" w:hAnsi="Segoe UI Symbol" w:cs="Segoe UI Symbol" w:hint="default"/>
        <w:b w:val="0"/>
        <w:i w:val="0"/>
        <w:strike w:val="0"/>
        <w:dstrike w:val="0"/>
        <w:color w:val="000000"/>
        <w:position w:val="0"/>
        <w:sz w:val="22"/>
        <w:szCs w:val="22"/>
        <w:u w:val="none"/>
        <w:vertAlign w:val="baseline"/>
      </w:rPr>
    </w:lvl>
    <w:lvl w:ilvl="5">
      <w:start w:val="1"/>
      <w:numFmt w:val="bullet"/>
      <w:lvlText w:val="▪"/>
      <w:lvlJc w:val="left"/>
      <w:pPr>
        <w:ind w:left="4320" w:firstLine="0"/>
      </w:pPr>
      <w:rPr>
        <w:rFonts w:ascii="Segoe UI Symbol" w:hAnsi="Segoe UI Symbol" w:cs="Segoe UI Symbol" w:hint="default"/>
        <w:b w:val="0"/>
        <w:i w:val="0"/>
        <w:strike w:val="0"/>
        <w:dstrike w:val="0"/>
        <w:color w:val="000000"/>
        <w:position w:val="0"/>
        <w:sz w:val="22"/>
        <w:szCs w:val="22"/>
        <w:u w:val="none"/>
        <w:vertAlign w:val="baseline"/>
      </w:rPr>
    </w:lvl>
    <w:lvl w:ilvl="6">
      <w:start w:val="1"/>
      <w:numFmt w:val="bullet"/>
      <w:lvlText w:val="•"/>
      <w:lvlJc w:val="left"/>
      <w:pPr>
        <w:ind w:left="5040" w:firstLine="0"/>
      </w:pPr>
      <w:rPr>
        <w:rFonts w:ascii="Arial" w:hAnsi="Arial" w:cs="Arial" w:hint="default"/>
        <w:b w:val="0"/>
        <w:i w:val="0"/>
        <w:strike w:val="0"/>
        <w:dstrike w:val="0"/>
        <w:color w:val="000000"/>
        <w:position w:val="0"/>
        <w:sz w:val="22"/>
        <w:szCs w:val="22"/>
        <w:u w:val="none"/>
        <w:vertAlign w:val="baseline"/>
      </w:rPr>
    </w:lvl>
    <w:lvl w:ilvl="7">
      <w:start w:val="1"/>
      <w:numFmt w:val="bullet"/>
      <w:lvlText w:val="o"/>
      <w:lvlJc w:val="left"/>
      <w:pPr>
        <w:ind w:left="5760" w:firstLine="0"/>
      </w:pPr>
      <w:rPr>
        <w:rFonts w:ascii="Segoe UI Symbol" w:hAnsi="Segoe UI Symbol" w:cs="Segoe UI Symbol" w:hint="default"/>
        <w:b w:val="0"/>
        <w:i w:val="0"/>
        <w:strike w:val="0"/>
        <w:dstrike w:val="0"/>
        <w:color w:val="000000"/>
        <w:position w:val="0"/>
        <w:sz w:val="22"/>
        <w:szCs w:val="22"/>
        <w:u w:val="none"/>
        <w:vertAlign w:val="baseline"/>
      </w:rPr>
    </w:lvl>
    <w:lvl w:ilvl="8">
      <w:start w:val="1"/>
      <w:numFmt w:val="bullet"/>
      <w:lvlText w:val="▪"/>
      <w:lvlJc w:val="left"/>
      <w:pPr>
        <w:ind w:left="6480" w:firstLine="0"/>
      </w:pPr>
      <w:rPr>
        <w:rFonts w:ascii="Segoe UI Symbol" w:hAnsi="Segoe UI Symbol" w:cs="Segoe UI Symbol" w:hint="default"/>
        <w:b w:val="0"/>
        <w:i w:val="0"/>
        <w:strike w:val="0"/>
        <w:dstrike w:val="0"/>
        <w:color w:val="000000"/>
        <w:position w:val="0"/>
        <w:sz w:val="22"/>
        <w:szCs w:val="22"/>
        <w:u w:val="none"/>
        <w:vertAlign w:val="baseline"/>
      </w:rPr>
    </w:lvl>
  </w:abstractNum>
  <w:abstractNum w:abstractNumId="52" w15:restartNumberingAfterBreak="0">
    <w:nsid w:val="7E90406D"/>
    <w:multiLevelType w:val="multilevel"/>
    <w:tmpl w:val="B002D216"/>
    <w:lvl w:ilvl="0">
      <w:start w:val="1"/>
      <w:numFmt w:val="bullet"/>
      <w:lvlText w:val=""/>
      <w:lvlJc w:val="left"/>
      <w:pPr>
        <w:ind w:left="1080" w:hanging="360"/>
      </w:pPr>
      <w:rPr>
        <w:rFonts w:ascii="Wingdings" w:hAnsi="Wingdings" w:cs="Wingdings"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3"/>
  </w:num>
  <w:num w:numId="2">
    <w:abstractNumId w:val="50"/>
  </w:num>
  <w:num w:numId="3">
    <w:abstractNumId w:val="46"/>
  </w:num>
  <w:num w:numId="4">
    <w:abstractNumId w:val="43"/>
  </w:num>
  <w:num w:numId="5">
    <w:abstractNumId w:val="24"/>
  </w:num>
  <w:num w:numId="6">
    <w:abstractNumId w:val="28"/>
  </w:num>
  <w:num w:numId="7">
    <w:abstractNumId w:val="36"/>
  </w:num>
  <w:num w:numId="8">
    <w:abstractNumId w:val="48"/>
  </w:num>
  <w:num w:numId="9">
    <w:abstractNumId w:val="38"/>
  </w:num>
  <w:num w:numId="10">
    <w:abstractNumId w:val="44"/>
  </w:num>
  <w:num w:numId="11">
    <w:abstractNumId w:val="2"/>
  </w:num>
  <w:num w:numId="12">
    <w:abstractNumId w:val="14"/>
  </w:num>
  <w:num w:numId="13">
    <w:abstractNumId w:val="19"/>
  </w:num>
  <w:num w:numId="14">
    <w:abstractNumId w:val="5"/>
  </w:num>
  <w:num w:numId="15">
    <w:abstractNumId w:val="41"/>
  </w:num>
  <w:num w:numId="16">
    <w:abstractNumId w:val="30"/>
  </w:num>
  <w:num w:numId="17">
    <w:abstractNumId w:val="26"/>
  </w:num>
  <w:num w:numId="18">
    <w:abstractNumId w:val="12"/>
  </w:num>
  <w:num w:numId="19">
    <w:abstractNumId w:val="8"/>
  </w:num>
  <w:num w:numId="20">
    <w:abstractNumId w:val="17"/>
  </w:num>
  <w:num w:numId="21">
    <w:abstractNumId w:val="10"/>
  </w:num>
  <w:num w:numId="22">
    <w:abstractNumId w:val="20"/>
  </w:num>
  <w:num w:numId="23">
    <w:abstractNumId w:val="6"/>
  </w:num>
  <w:num w:numId="24">
    <w:abstractNumId w:val="35"/>
  </w:num>
  <w:num w:numId="25">
    <w:abstractNumId w:val="34"/>
  </w:num>
  <w:num w:numId="26">
    <w:abstractNumId w:val="52"/>
  </w:num>
  <w:num w:numId="27">
    <w:abstractNumId w:val="7"/>
  </w:num>
  <w:num w:numId="28">
    <w:abstractNumId w:val="45"/>
  </w:num>
  <w:num w:numId="29">
    <w:abstractNumId w:val="23"/>
  </w:num>
  <w:num w:numId="30">
    <w:abstractNumId w:val="21"/>
  </w:num>
  <w:num w:numId="31">
    <w:abstractNumId w:val="29"/>
  </w:num>
  <w:num w:numId="32">
    <w:abstractNumId w:val="4"/>
  </w:num>
  <w:num w:numId="33">
    <w:abstractNumId w:val="47"/>
  </w:num>
  <w:num w:numId="34">
    <w:abstractNumId w:val="3"/>
  </w:num>
  <w:num w:numId="35">
    <w:abstractNumId w:val="15"/>
  </w:num>
  <w:num w:numId="36">
    <w:abstractNumId w:val="37"/>
  </w:num>
  <w:num w:numId="37">
    <w:abstractNumId w:val="49"/>
  </w:num>
  <w:num w:numId="38">
    <w:abstractNumId w:val="25"/>
  </w:num>
  <w:num w:numId="39">
    <w:abstractNumId w:val="40"/>
  </w:num>
  <w:num w:numId="40">
    <w:abstractNumId w:val="32"/>
  </w:num>
  <w:num w:numId="41">
    <w:abstractNumId w:val="31"/>
  </w:num>
  <w:num w:numId="42">
    <w:abstractNumId w:val="16"/>
  </w:num>
  <w:num w:numId="43">
    <w:abstractNumId w:val="51"/>
  </w:num>
  <w:num w:numId="44">
    <w:abstractNumId w:val="9"/>
  </w:num>
  <w:num w:numId="45">
    <w:abstractNumId w:val="22"/>
  </w:num>
  <w:num w:numId="46">
    <w:abstractNumId w:val="27"/>
  </w:num>
  <w:num w:numId="47">
    <w:abstractNumId w:val="42"/>
  </w:num>
  <w:num w:numId="48">
    <w:abstractNumId w:val="18"/>
  </w:num>
  <w:num w:numId="49">
    <w:abstractNumId w:val="11"/>
  </w:num>
  <w:num w:numId="50">
    <w:abstractNumId w:val="1"/>
  </w:num>
  <w:num w:numId="51">
    <w:abstractNumId w:val="39"/>
  </w:num>
  <w:num w:numId="52">
    <w:abstractNumId w:val="0"/>
  </w:num>
  <w:num w:numId="53">
    <w:abstractNumId w:val="33"/>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LARY Laurent">
    <w15:presenceInfo w15:providerId="AD" w15:userId="S-1-5-21-2043104406-512064258-1538882281-968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3830A1-7D05-42CC-A6BD-719D7AAC0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qFormat/>
    <w:pPr>
      <w:keepNext/>
      <w:keepLines/>
      <w:spacing w:before="240"/>
      <w:outlineLvl w:val="0"/>
    </w:pPr>
    <w:rPr>
      <w:rFonts w:ascii="Calibri Light" w:hAnsi="Calibri Light"/>
      <w:color w:val="2E74B5"/>
      <w:sz w:val="32"/>
      <w:szCs w:val="32"/>
    </w:rPr>
  </w:style>
  <w:style w:type="paragraph" w:styleId="Titre2">
    <w:name w:val="heading 2"/>
    <w:basedOn w:val="Normal"/>
    <w:next w:val="Normal"/>
    <w:qFormat/>
    <w:pPr>
      <w:keepNext/>
      <w:keepLines/>
      <w:spacing w:before="40"/>
      <w:outlineLvl w:val="1"/>
    </w:pPr>
    <w:rPr>
      <w:rFonts w:ascii="Calibri Light" w:hAnsi="Calibri Light"/>
      <w:color w:val="2E74B5"/>
      <w:sz w:val="26"/>
      <w:szCs w:val="26"/>
    </w:rPr>
  </w:style>
  <w:style w:type="paragraph" w:styleId="Titre3">
    <w:name w:val="heading 3"/>
    <w:next w:val="Normal"/>
    <w:qFormat/>
    <w:pPr>
      <w:keepNext/>
      <w:keepLines/>
      <w:spacing w:after="218" w:line="259" w:lineRule="auto"/>
      <w:ind w:left="6"/>
      <w:outlineLvl w:val="2"/>
    </w:pPr>
    <w:rPr>
      <w:rFonts w:ascii="Arial" w:eastAsia="MS Mincho" w:hAnsi="Arial" w:cs="Arial"/>
      <w:b/>
      <w:color w:val="2E74B5"/>
      <w:kern w:val="2"/>
      <w:sz w:val="22"/>
      <w:szCs w:val="22"/>
    </w:rPr>
  </w:style>
  <w:style w:type="paragraph" w:styleId="Titre4">
    <w:name w:val="heading 4"/>
    <w:next w:val="Normal"/>
    <w:qFormat/>
    <w:pPr>
      <w:keepNext/>
      <w:keepLines/>
      <w:spacing w:after="494" w:line="259" w:lineRule="auto"/>
      <w:outlineLvl w:val="3"/>
    </w:pPr>
    <w:rPr>
      <w:rFonts w:ascii="Arial" w:eastAsia="MS Mincho" w:hAnsi="Arial"/>
      <w:bCs/>
      <w:sz w:val="22"/>
      <w:szCs w:val="28"/>
      <w:lang w:eastAsia="ja-JP"/>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olicepardfaut1">
    <w:name w:val="Police par défaut1"/>
    <w:qFormat/>
  </w:style>
  <w:style w:type="character" w:customStyle="1" w:styleId="Titre4Car">
    <w:name w:val="Titre 4 Car"/>
    <w:qFormat/>
    <w:rPr>
      <w:rFonts w:ascii="Arial" w:eastAsia="MS Mincho" w:hAnsi="Arial"/>
      <w:bCs/>
      <w:sz w:val="22"/>
      <w:szCs w:val="28"/>
      <w:lang w:eastAsia="ja-JP"/>
    </w:rPr>
  </w:style>
  <w:style w:type="character" w:customStyle="1" w:styleId="Titre3Car">
    <w:name w:val="Titre 3 Car"/>
    <w:qFormat/>
    <w:rPr>
      <w:rFonts w:ascii="Arial" w:eastAsia="MS Mincho" w:hAnsi="Arial" w:cs="Arial"/>
      <w:b/>
      <w:color w:val="2E74B5"/>
      <w:kern w:val="2"/>
      <w:sz w:val="22"/>
      <w:szCs w:val="22"/>
    </w:rPr>
  </w:style>
  <w:style w:type="character" w:customStyle="1" w:styleId="Titre2Car">
    <w:name w:val="Titre 2 Car"/>
    <w:qFormat/>
    <w:rPr>
      <w:rFonts w:ascii="Arial" w:eastAsia="MS Mincho" w:hAnsi="Arial"/>
      <w:b/>
      <w:bCs/>
      <w:color w:val="2E74B5"/>
      <w:kern w:val="2"/>
      <w:sz w:val="24"/>
      <w:szCs w:val="28"/>
      <w:lang w:eastAsia="ja-JP"/>
    </w:rPr>
  </w:style>
  <w:style w:type="character" w:customStyle="1" w:styleId="Titre1Car">
    <w:name w:val="Titre 1 Car"/>
    <w:qFormat/>
    <w:rPr>
      <w:rFonts w:ascii="Arial" w:eastAsia="MS Mincho" w:hAnsi="Arial"/>
      <w:b/>
      <w:color w:val="2E74B5"/>
      <w:sz w:val="24"/>
      <w:szCs w:val="24"/>
      <w:lang w:eastAsia="ja-JP"/>
    </w:rPr>
  </w:style>
  <w:style w:type="character" w:customStyle="1" w:styleId="Titre5Car">
    <w:name w:val="Titre 5 Car"/>
    <w:qFormat/>
    <w:rPr>
      <w:rFonts w:ascii="Arial" w:eastAsia="MS Mincho" w:hAnsi="Arial"/>
      <w:b/>
      <w:bCs/>
      <w:i/>
      <w:iCs/>
      <w:sz w:val="26"/>
      <w:szCs w:val="26"/>
      <w:lang w:eastAsia="ja-JP"/>
    </w:rPr>
  </w:style>
  <w:style w:type="character" w:customStyle="1" w:styleId="Titre6Car">
    <w:name w:val="Titre 6 Car"/>
    <w:qFormat/>
    <w:rPr>
      <w:rFonts w:ascii="Arial" w:eastAsia="MS Mincho" w:hAnsi="Arial"/>
      <w:b/>
      <w:bCs/>
      <w:sz w:val="22"/>
      <w:szCs w:val="22"/>
      <w:lang w:eastAsia="ja-JP"/>
    </w:rPr>
  </w:style>
  <w:style w:type="character" w:customStyle="1" w:styleId="Titre7Car">
    <w:name w:val="Titre 7 Car"/>
    <w:qFormat/>
    <w:rPr>
      <w:rFonts w:ascii="Arial" w:eastAsia="MS Mincho" w:hAnsi="Arial"/>
      <w:sz w:val="22"/>
      <w:szCs w:val="24"/>
      <w:lang w:eastAsia="ja-JP"/>
    </w:rPr>
  </w:style>
  <w:style w:type="character" w:customStyle="1" w:styleId="Titre8Car">
    <w:name w:val="Titre 8 Car"/>
    <w:qFormat/>
    <w:rPr>
      <w:rFonts w:ascii="Arial" w:eastAsia="MS Mincho" w:hAnsi="Arial"/>
      <w:i/>
      <w:iCs/>
      <w:sz w:val="22"/>
      <w:szCs w:val="24"/>
      <w:lang w:eastAsia="ja-JP"/>
    </w:rPr>
  </w:style>
  <w:style w:type="character" w:customStyle="1" w:styleId="Titre9Car">
    <w:name w:val="Titre 9 Car"/>
    <w:qFormat/>
    <w:rPr>
      <w:rFonts w:ascii="Arial" w:eastAsia="MS Mincho" w:hAnsi="Arial" w:cs="Arial"/>
      <w:sz w:val="22"/>
      <w:szCs w:val="22"/>
      <w:lang w:eastAsia="ja-JP"/>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WW8Num2z0">
    <w:name w:val="WW8Num2z0"/>
    <w:qFormat/>
  </w:style>
  <w:style w:type="character" w:customStyle="1" w:styleId="WW8Num2z1">
    <w:name w:val="WW8Num2z1"/>
    <w:qFormat/>
  </w:style>
  <w:style w:type="character" w:customStyle="1" w:styleId="WW8Num2z2">
    <w:name w:val="WW8Num2z2"/>
    <w:qFormat/>
    <w:rPr>
      <w:rFonts w:ascii="Calibri" w:hAnsi="Calibri" w:cs="Calibri"/>
      <w:sz w:val="24"/>
      <w:szCs w:val="24"/>
    </w:rPr>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Symbol" w:hAnsi="Symbol" w:cs="Symbol"/>
      <w:sz w:val="20"/>
      <w:szCs w:val="20"/>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Wingdings" w:eastAsia="MS Mincho" w:hAnsi="Wingdings" w:cs="Times New Roman"/>
      <w:sz w:val="20"/>
      <w:szCs w:val="20"/>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ascii="Symbol" w:hAnsi="Symbol" w:cs="Symbol"/>
      <w:sz w:val="20"/>
    </w:rPr>
  </w:style>
  <w:style w:type="character" w:customStyle="1" w:styleId="WW8Num5z1">
    <w:name w:val="WW8Num5z1"/>
    <w:qFormat/>
    <w:rPr>
      <w:rFonts w:ascii="Courier New" w:hAnsi="Courier New" w:cs="Courier New"/>
      <w:sz w:val="20"/>
    </w:rPr>
  </w:style>
  <w:style w:type="character" w:customStyle="1" w:styleId="WW8Num5z2">
    <w:name w:val="WW8Num5z2"/>
    <w:qFormat/>
    <w:rPr>
      <w:rFonts w:ascii="Wingdings" w:hAnsi="Wingdings" w:cs="Wingdings"/>
      <w:sz w:val="20"/>
    </w:rPr>
  </w:style>
  <w:style w:type="character" w:customStyle="1" w:styleId="WW8Num6z0">
    <w:name w:val="WW8Num6z0"/>
    <w:qFormat/>
    <w:rPr>
      <w:rFonts w:ascii="Symbol" w:hAnsi="Symbol" w:cs="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cs="Wingdings"/>
    </w:rPr>
  </w:style>
  <w:style w:type="character" w:customStyle="1" w:styleId="WW8Num7z0">
    <w:name w:val="WW8Num7z0"/>
    <w:qFormat/>
    <w:rPr>
      <w:rFonts w:ascii="Symbol" w:hAnsi="Symbol" w:cs="Symbol"/>
      <w:sz w:val="20"/>
    </w:rPr>
  </w:style>
  <w:style w:type="character" w:customStyle="1" w:styleId="WW8Num7z1">
    <w:name w:val="WW8Num7z1"/>
    <w:qFormat/>
    <w:rPr>
      <w:rFonts w:ascii="Courier New" w:hAnsi="Courier New" w:cs="Courier New"/>
      <w:sz w:val="20"/>
    </w:rPr>
  </w:style>
  <w:style w:type="character" w:customStyle="1" w:styleId="WW8Num7z2">
    <w:name w:val="WW8Num7z2"/>
    <w:qFormat/>
    <w:rPr>
      <w:rFonts w:ascii="Wingdings" w:hAnsi="Wingdings" w:cs="Wingdings"/>
      <w:sz w:val="20"/>
    </w:rPr>
  </w:style>
  <w:style w:type="character" w:customStyle="1" w:styleId="WW8Num8z0">
    <w:name w:val="WW8Num8z0"/>
    <w:qFormat/>
    <w:rPr>
      <w:rFonts w:ascii="Calibri" w:eastAsia="MS Mincho" w:hAnsi="Calibri" w:cs="Times New Roman"/>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8z3">
    <w:name w:val="WW8Num8z3"/>
    <w:qFormat/>
    <w:rPr>
      <w:rFonts w:ascii="Symbol" w:hAnsi="Symbol" w:cs="Symbol"/>
    </w:rPr>
  </w:style>
  <w:style w:type="character" w:customStyle="1" w:styleId="WW8Num9z0">
    <w:name w:val="WW8Num9z0"/>
    <w:qFormat/>
    <w:rPr>
      <w:rFonts w:ascii="Calibri" w:eastAsia="MS Mincho" w:hAnsi="Calibri" w:cs="Times New Roman"/>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9z3">
    <w:name w:val="WW8Num9z3"/>
    <w:qFormat/>
    <w:rPr>
      <w:rFonts w:ascii="Symbol" w:hAnsi="Symbol" w:cs="Symbol"/>
    </w:rPr>
  </w:style>
  <w:style w:type="character" w:customStyle="1" w:styleId="WW8Num10z0">
    <w:name w:val="WW8Num10z0"/>
    <w:qFormat/>
    <w:rPr>
      <w:rFonts w:ascii="Symbol" w:hAnsi="Symbol" w:cs="Symbol"/>
    </w:rPr>
  </w:style>
  <w:style w:type="character" w:customStyle="1" w:styleId="WW8Num10z1">
    <w:name w:val="WW8Num10z1"/>
    <w:qFormat/>
    <w:rPr>
      <w:rFonts w:ascii="Courier New" w:hAnsi="Courier New" w:cs="Courier New"/>
    </w:rPr>
  </w:style>
  <w:style w:type="character" w:customStyle="1" w:styleId="WW8Num10z2">
    <w:name w:val="WW8Num10z2"/>
    <w:qFormat/>
    <w:rPr>
      <w:rFonts w:ascii="Wingdings" w:hAnsi="Wingdings" w:cs="Wingdings"/>
    </w:rPr>
  </w:style>
  <w:style w:type="character" w:customStyle="1" w:styleId="WW8Num11z0">
    <w:name w:val="WW8Num11z0"/>
    <w:qFormat/>
    <w:rPr>
      <w:rFonts w:ascii="Symbol" w:hAnsi="Symbol" w:cs="Symbol"/>
      <w:sz w:val="20"/>
    </w:rPr>
  </w:style>
  <w:style w:type="character" w:customStyle="1" w:styleId="WW8Num11z1">
    <w:name w:val="WW8Num11z1"/>
    <w:qFormat/>
    <w:rPr>
      <w:rFonts w:ascii="Courier New" w:hAnsi="Courier New" w:cs="Courier New"/>
      <w:sz w:val="20"/>
    </w:rPr>
  </w:style>
  <w:style w:type="character" w:customStyle="1" w:styleId="WW8Num11z2">
    <w:name w:val="WW8Num11z2"/>
    <w:qFormat/>
    <w:rPr>
      <w:rFonts w:ascii="Wingdings" w:hAnsi="Wingdings" w:cs="Wingdings"/>
      <w:sz w:val="20"/>
    </w:rPr>
  </w:style>
  <w:style w:type="character" w:customStyle="1" w:styleId="WW8Num12z0">
    <w:name w:val="WW8Num12z0"/>
    <w:qFormat/>
    <w:rPr>
      <w:rFonts w:ascii="Symbol" w:hAnsi="Symbol" w:cs="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cs="Wingdings"/>
    </w:rPr>
  </w:style>
  <w:style w:type="character" w:customStyle="1" w:styleId="WW8Num13z0">
    <w:name w:val="WW8Num13z0"/>
    <w:qFormat/>
    <w:rPr>
      <w:rFonts w:ascii="Symbol" w:hAnsi="Symbol" w:cs="Symbol"/>
    </w:rPr>
  </w:style>
  <w:style w:type="character" w:customStyle="1" w:styleId="WW8Num13z1">
    <w:name w:val="WW8Num13z1"/>
    <w:qFormat/>
    <w:rPr>
      <w:rFonts w:ascii="Courier New" w:hAnsi="Courier New" w:cs="Courier New"/>
    </w:rPr>
  </w:style>
  <w:style w:type="character" w:customStyle="1" w:styleId="WW8Num13z2">
    <w:name w:val="WW8Num13z2"/>
    <w:qFormat/>
    <w:rPr>
      <w:rFonts w:ascii="Wingdings" w:hAnsi="Wingdings" w:cs="Wingdings"/>
    </w:rPr>
  </w:style>
  <w:style w:type="character" w:customStyle="1" w:styleId="WW8Num14z0">
    <w:name w:val="WW8Num14z0"/>
    <w:qFormat/>
    <w:rPr>
      <w:rFonts w:ascii="Calibri" w:eastAsia="MS Mincho" w:hAnsi="Calibri" w:cs="Times New Roman"/>
      <w:sz w:val="20"/>
      <w:szCs w:val="20"/>
    </w:rPr>
  </w:style>
  <w:style w:type="character" w:customStyle="1" w:styleId="WW8Num14z1">
    <w:name w:val="WW8Num14z1"/>
    <w:qFormat/>
    <w:rPr>
      <w:rFonts w:ascii="Courier New" w:hAnsi="Courier New" w:cs="Courier New"/>
    </w:rPr>
  </w:style>
  <w:style w:type="character" w:customStyle="1" w:styleId="WW8Num14z2">
    <w:name w:val="WW8Num14z2"/>
    <w:qFormat/>
    <w:rPr>
      <w:rFonts w:ascii="Wingdings" w:hAnsi="Wingdings" w:cs="Wingdings"/>
    </w:rPr>
  </w:style>
  <w:style w:type="character" w:customStyle="1" w:styleId="WW8Num14z3">
    <w:name w:val="WW8Num14z3"/>
    <w:qFormat/>
    <w:rPr>
      <w:rFonts w:ascii="Symbol" w:hAnsi="Symbol" w:cs="Symbol"/>
    </w:rPr>
  </w:style>
  <w:style w:type="character" w:customStyle="1" w:styleId="LienInternet">
    <w:name w:val="Lien Internet"/>
    <w:basedOn w:val="Policepardfaut"/>
    <w:uiPriority w:val="99"/>
    <w:unhideWhenUsed/>
    <w:rPr>
      <w:color w:val="0563C1" w:themeColor="hyperlink"/>
      <w:u w:val="single"/>
    </w:rPr>
  </w:style>
  <w:style w:type="character" w:customStyle="1" w:styleId="TextTChar1">
    <w:name w:val="Text (T) Char1"/>
    <w:qFormat/>
    <w:rPr>
      <w:rFonts w:eastAsia="Times New Roman" w:cs="Arial"/>
      <w:sz w:val="24"/>
      <w:lang w:val="fr-FR" w:bidi="ar-SA"/>
    </w:rPr>
  </w:style>
  <w:style w:type="character" w:customStyle="1" w:styleId="En-tteCar">
    <w:name w:val="En-tête Car"/>
    <w:qFormat/>
    <w:rPr>
      <w:sz w:val="24"/>
      <w:szCs w:val="24"/>
      <w:lang w:eastAsia="ja-JP"/>
    </w:rPr>
  </w:style>
  <w:style w:type="character" w:customStyle="1" w:styleId="PieddepageCar">
    <w:name w:val="Pied de page Car"/>
    <w:qFormat/>
    <w:rPr>
      <w:sz w:val="24"/>
      <w:szCs w:val="24"/>
      <w:lang w:eastAsia="ja-JP"/>
    </w:rPr>
  </w:style>
  <w:style w:type="character" w:customStyle="1" w:styleId="TextedebullesCar">
    <w:name w:val="Texte de bulles Car"/>
    <w:qFormat/>
    <w:rPr>
      <w:rFonts w:ascii="Tahoma" w:hAnsi="Tahoma" w:cs="Tahoma"/>
      <w:sz w:val="16"/>
      <w:szCs w:val="16"/>
      <w:lang w:eastAsia="ja-JP"/>
    </w:rPr>
  </w:style>
  <w:style w:type="character" w:customStyle="1" w:styleId="Marquedecommentaire1">
    <w:name w:val="Marque de commentaire1"/>
    <w:qFormat/>
    <w:rPr>
      <w:sz w:val="16"/>
      <w:szCs w:val="16"/>
    </w:rPr>
  </w:style>
  <w:style w:type="character" w:customStyle="1" w:styleId="CommentaireCar">
    <w:name w:val="Commentaire Car"/>
    <w:qFormat/>
    <w:rPr>
      <w:rFonts w:ascii="Calibri" w:eastAsia="Times New Roman" w:hAnsi="Calibri" w:cs="Calibri"/>
    </w:rPr>
  </w:style>
  <w:style w:type="character" w:customStyle="1" w:styleId="StyleLgendeChar">
    <w:name w:val="Style Légende Char"/>
    <w:qFormat/>
    <w:rPr>
      <w:rFonts w:ascii="Arial" w:eastAsia="Times New Roman" w:hAnsi="Arial" w:cs="Arial"/>
      <w:b/>
    </w:rPr>
  </w:style>
  <w:style w:type="character" w:customStyle="1" w:styleId="Caractresdenotedebasdepage">
    <w:name w:val="Caractères de note de bas de page"/>
    <w:qFormat/>
    <w:rPr>
      <w:vertAlign w:val="superscript"/>
    </w:rPr>
  </w:style>
  <w:style w:type="character" w:customStyle="1" w:styleId="Ancredenotedebasdepage">
    <w:name w:val="Ancre de note de bas de page"/>
    <w:rPr>
      <w:vertAlign w:val="superscript"/>
    </w:rPr>
  </w:style>
  <w:style w:type="character" w:customStyle="1" w:styleId="FootnoteCharacters">
    <w:name w:val="Footnote Characters"/>
    <w:qFormat/>
    <w:rPr>
      <w:vertAlign w:val="superscript"/>
    </w:rPr>
  </w:style>
  <w:style w:type="character" w:customStyle="1" w:styleId="Ancredenotedefin">
    <w:name w:val="Ancre de note de fin"/>
    <w:rPr>
      <w:vertAlign w:val="superscript"/>
    </w:rPr>
  </w:style>
  <w:style w:type="character" w:customStyle="1" w:styleId="EndnoteCharacters">
    <w:name w:val="Endnote Characters"/>
    <w:qFormat/>
    <w:rPr>
      <w:vertAlign w:val="superscript"/>
    </w:rPr>
  </w:style>
  <w:style w:type="character" w:customStyle="1" w:styleId="Caractresdenotedefin">
    <w:name w:val="Caractères de note de fin"/>
    <w:qFormat/>
  </w:style>
  <w:style w:type="character" w:customStyle="1" w:styleId="CorpsdetexteCar">
    <w:name w:val="Corps de texte Car"/>
    <w:qFormat/>
    <w:rPr>
      <w:rFonts w:ascii="Arial" w:eastAsia="MS Mincho" w:hAnsi="Arial"/>
      <w:sz w:val="22"/>
      <w:szCs w:val="24"/>
      <w:lang w:eastAsia="ja-JP"/>
    </w:rPr>
  </w:style>
  <w:style w:type="character" w:customStyle="1" w:styleId="NormalWebCar">
    <w:name w:val="Normal (Web) Car"/>
    <w:qFormat/>
    <w:rPr>
      <w:sz w:val="24"/>
      <w:szCs w:val="24"/>
      <w:lang w:eastAsia="ja-JP"/>
    </w:rPr>
  </w:style>
  <w:style w:type="character" w:customStyle="1" w:styleId="NotedebasdepageCar">
    <w:name w:val="Note de bas de page Car"/>
    <w:qFormat/>
    <w:rPr>
      <w:rFonts w:eastAsia="MS Mincho"/>
      <w:lang w:eastAsia="ja-JP"/>
    </w:rPr>
  </w:style>
  <w:style w:type="character" w:customStyle="1" w:styleId="ObjetducommentaireCar">
    <w:name w:val="Objet du commentaire Car"/>
    <w:qFormat/>
    <w:rPr>
      <w:rFonts w:ascii="Calibri" w:eastAsia="MS Mincho" w:hAnsi="Calibri" w:cs="Calibri"/>
      <w:b/>
      <w:bCs/>
      <w:lang w:eastAsia="ja-JP"/>
    </w:rPr>
  </w:style>
  <w:style w:type="character" w:customStyle="1" w:styleId="NotedefinCar">
    <w:name w:val="Note de fin Car"/>
    <w:qFormat/>
    <w:rPr>
      <w:rFonts w:eastAsia="MS Mincho"/>
      <w:lang w:eastAsia="ja-JP"/>
    </w:rPr>
  </w:style>
  <w:style w:type="character" w:customStyle="1" w:styleId="Normal1Char">
    <w:name w:val="Normal 1 Char"/>
    <w:qFormat/>
    <w:rPr>
      <w:iCs/>
      <w:sz w:val="24"/>
      <w:szCs w:val="24"/>
      <w:lang w:eastAsia="ja-JP"/>
    </w:rPr>
  </w:style>
  <w:style w:type="character" w:customStyle="1" w:styleId="SansinterligneCar">
    <w:name w:val="Sans interligne Car"/>
    <w:qFormat/>
    <w:rPr>
      <w:rFonts w:ascii="Calibri" w:eastAsia="Calibri" w:hAnsi="Calibri"/>
      <w:sz w:val="22"/>
      <w:szCs w:val="22"/>
      <w:lang w:eastAsia="en-US"/>
    </w:rPr>
  </w:style>
  <w:style w:type="character" w:customStyle="1" w:styleId="StandardCar">
    <w:name w:val="Standard Car"/>
    <w:qFormat/>
    <w:rPr>
      <w:rFonts w:eastAsia="SimSun" w:cs="Mangal"/>
      <w:kern w:val="2"/>
      <w:sz w:val="24"/>
      <w:szCs w:val="24"/>
      <w:lang w:eastAsia="zh-CN" w:bidi="hi-IN"/>
    </w:rPr>
  </w:style>
  <w:style w:type="character" w:customStyle="1" w:styleId="introCar">
    <w:name w:val="intro Car"/>
    <w:qFormat/>
    <w:rPr>
      <w:rFonts w:ascii="Arial Unicode MS" w:eastAsia="Arial Unicode MS" w:hAnsi="Arial Unicode MS" w:cs="Arial Unicode MS"/>
      <w:kern w:val="2"/>
      <w:sz w:val="26"/>
      <w:szCs w:val="26"/>
      <w:lang w:eastAsia="zh-CN" w:bidi="hi-IN"/>
    </w:rPr>
  </w:style>
  <w:style w:type="character" w:customStyle="1" w:styleId="prix1">
    <w:name w:val="prix1"/>
    <w:basedOn w:val="Policepardfaut1"/>
    <w:qFormat/>
  </w:style>
  <w:style w:type="character" w:styleId="lev">
    <w:name w:val="Strong"/>
    <w:uiPriority w:val="22"/>
    <w:qFormat/>
    <w:rPr>
      <w:b/>
      <w:bCs/>
    </w:rPr>
  </w:style>
  <w:style w:type="character" w:customStyle="1" w:styleId="Titre11Car">
    <w:name w:val="Titre11 Car"/>
    <w:qFormat/>
    <w:rPr>
      <w:rFonts w:ascii="Arial" w:eastAsia="Arial Unicode MS" w:hAnsi="Arial" w:cs="Arial"/>
      <w:kern w:val="2"/>
      <w:sz w:val="22"/>
      <w:szCs w:val="22"/>
      <w:highlight w:val="white"/>
      <w:lang w:eastAsia="zh-CN" w:bidi="hi-IN"/>
    </w:rPr>
  </w:style>
  <w:style w:type="character" w:customStyle="1" w:styleId="Titre12Car">
    <w:name w:val="Titre12 Car"/>
    <w:qFormat/>
    <w:rPr>
      <w:rFonts w:ascii="Arial" w:eastAsia="SimSun" w:hAnsi="Arial" w:cs="Arial"/>
      <w:b/>
      <w:bCs/>
      <w:kern w:val="2"/>
      <w:sz w:val="24"/>
      <w:szCs w:val="24"/>
      <w:u w:val="single"/>
      <w:lang w:eastAsia="zh-CN" w:bidi="hi-IN"/>
    </w:rPr>
  </w:style>
  <w:style w:type="character" w:customStyle="1" w:styleId="Marquedecommentaire2">
    <w:name w:val="Marque de commentaire2"/>
    <w:qFormat/>
    <w:rPr>
      <w:sz w:val="16"/>
      <w:szCs w:val="16"/>
    </w:rPr>
  </w:style>
  <w:style w:type="character" w:customStyle="1" w:styleId="CommentaireCar1">
    <w:name w:val="Commentaire Car1"/>
    <w:qFormat/>
    <w:rPr>
      <w:rFonts w:ascii="Arial" w:eastAsia="MS Mincho" w:hAnsi="Arial"/>
      <w:lang w:eastAsia="ja-JP"/>
    </w:rPr>
  </w:style>
  <w:style w:type="character" w:customStyle="1" w:styleId="st1">
    <w:name w:val="st1"/>
    <w:qFormat/>
  </w:style>
  <w:style w:type="character" w:customStyle="1" w:styleId="lev1">
    <w:name w:val="Élevé1"/>
    <w:qFormat/>
    <w:rPr>
      <w:b/>
      <w:bCs/>
    </w:rPr>
  </w:style>
  <w:style w:type="character" w:customStyle="1" w:styleId="SNDatearrtCar">
    <w:name w:val="SNDate arrêté Car"/>
    <w:qFormat/>
    <w:rPr>
      <w:sz w:val="24"/>
      <w:szCs w:val="24"/>
    </w:rPr>
  </w:style>
  <w:style w:type="character" w:customStyle="1" w:styleId="TitreCar">
    <w:name w:val="Titre Car"/>
    <w:qFormat/>
    <w:rPr>
      <w:rFonts w:ascii="Calibri Light" w:eastAsia="Times New Roman" w:hAnsi="Calibri Light" w:cs="Times New Roman"/>
      <w:color w:val="262626"/>
      <w:sz w:val="96"/>
      <w:szCs w:val="96"/>
      <w:lang w:eastAsia="en-US"/>
    </w:rPr>
  </w:style>
  <w:style w:type="character" w:customStyle="1" w:styleId="Sous-titreCar">
    <w:name w:val="Sous-titre Car"/>
    <w:qFormat/>
    <w:rPr>
      <w:rFonts w:ascii="Calibri" w:eastAsia="Times New Roman" w:hAnsi="Calibri" w:cs="Times New Roman"/>
      <w:caps/>
      <w:color w:val="404040"/>
      <w:spacing w:val="20"/>
      <w:sz w:val="28"/>
      <w:szCs w:val="28"/>
      <w:lang w:eastAsia="en-US"/>
    </w:rPr>
  </w:style>
  <w:style w:type="character" w:styleId="Accentuation">
    <w:name w:val="Emphasis"/>
    <w:uiPriority w:val="20"/>
    <w:qFormat/>
    <w:rPr>
      <w:i/>
      <w:iCs/>
      <w:color w:val="000000"/>
    </w:rPr>
  </w:style>
  <w:style w:type="character" w:customStyle="1" w:styleId="CitationCar">
    <w:name w:val="Citation Car"/>
    <w:qFormat/>
    <w:rPr>
      <w:rFonts w:ascii="Calibri Light" w:eastAsia="Times New Roman" w:hAnsi="Calibri Light" w:cs="Times New Roman"/>
      <w:color w:val="000000"/>
      <w:sz w:val="24"/>
      <w:szCs w:val="24"/>
      <w:lang w:eastAsia="en-US"/>
    </w:rPr>
  </w:style>
  <w:style w:type="character" w:customStyle="1" w:styleId="CitationintenseCar">
    <w:name w:val="Citation intense Car"/>
    <w:qFormat/>
    <w:rPr>
      <w:rFonts w:ascii="Calibri Light" w:eastAsia="Times New Roman" w:hAnsi="Calibri Light" w:cs="Times New Roman"/>
      <w:sz w:val="24"/>
      <w:szCs w:val="24"/>
      <w:lang w:eastAsia="en-US"/>
    </w:rPr>
  </w:style>
  <w:style w:type="character" w:customStyle="1" w:styleId="Emphaseple1">
    <w:name w:val="Emphase pâle1"/>
    <w:qFormat/>
    <w:rPr>
      <w:i/>
      <w:iCs/>
      <w:color w:val="595959"/>
    </w:rPr>
  </w:style>
  <w:style w:type="character" w:customStyle="1" w:styleId="Emphaseintense1">
    <w:name w:val="Emphase intense1"/>
    <w:qFormat/>
    <w:rPr>
      <w:b/>
      <w:bCs/>
      <w:i/>
      <w:iCs/>
      <w:caps w:val="0"/>
      <w:smallCaps w:val="0"/>
      <w:strike w:val="0"/>
      <w:dstrike w:val="0"/>
      <w:color w:val="ED7D31"/>
    </w:rPr>
  </w:style>
  <w:style w:type="character" w:customStyle="1" w:styleId="Rfrenceple1">
    <w:name w:val="Référence pâle1"/>
    <w:qFormat/>
    <w:rPr>
      <w:smallCaps/>
      <w:color w:val="404040"/>
      <w:spacing w:val="0"/>
      <w:u w:val="single" w:color="7F7F7F"/>
    </w:rPr>
  </w:style>
  <w:style w:type="character" w:customStyle="1" w:styleId="Rfrenceintense1">
    <w:name w:val="Référence intense1"/>
    <w:qFormat/>
    <w:rPr>
      <w:b/>
      <w:bCs/>
      <w:smallCaps/>
      <w:color w:val="auto"/>
      <w:spacing w:val="0"/>
      <w:u w:val="single"/>
    </w:rPr>
  </w:style>
  <w:style w:type="character" w:customStyle="1" w:styleId="Titredulivre1">
    <w:name w:val="Titre du livre1"/>
    <w:qFormat/>
    <w:rPr>
      <w:b/>
      <w:bCs/>
      <w:smallCaps/>
      <w:spacing w:val="0"/>
    </w:rPr>
  </w:style>
  <w:style w:type="character" w:customStyle="1" w:styleId="footnotedescriptionChar">
    <w:name w:val="footnote description Char"/>
    <w:qFormat/>
    <w:rPr>
      <w:rFonts w:ascii="Calibri" w:eastAsia="Calibri" w:hAnsi="Calibri" w:cs="Calibri"/>
      <w:color w:val="000000"/>
      <w:sz w:val="18"/>
      <w:szCs w:val="22"/>
    </w:rPr>
  </w:style>
  <w:style w:type="character" w:customStyle="1" w:styleId="footnotemark">
    <w:name w:val="footnote mark"/>
    <w:qFormat/>
    <w:rPr>
      <w:rFonts w:ascii="Calibri" w:eastAsia="Calibri" w:hAnsi="Calibri" w:cs="Calibri"/>
      <w:color w:val="000000"/>
      <w:sz w:val="18"/>
      <w:vertAlign w:val="superscript"/>
    </w:rPr>
  </w:style>
  <w:style w:type="character" w:customStyle="1" w:styleId="Sautdindex">
    <w:name w:val="Saut d'index"/>
    <w:qFormat/>
  </w:style>
  <w:style w:type="character" w:styleId="Numrodeligne">
    <w:name w:val="line number"/>
    <w:qFormat/>
  </w:style>
  <w:style w:type="character" w:customStyle="1" w:styleId="TextedebullesCar1">
    <w:name w:val="Texte de bulles Car1"/>
    <w:qFormat/>
    <w:rPr>
      <w:rFonts w:ascii="Segoe UI" w:eastAsia="MS Mincho" w:hAnsi="Segoe UI" w:cs="Segoe UI"/>
      <w:sz w:val="18"/>
      <w:szCs w:val="18"/>
      <w:lang w:eastAsia="ja-JP"/>
    </w:rPr>
  </w:style>
  <w:style w:type="character" w:styleId="Marquedecommentaire">
    <w:name w:val="annotation reference"/>
    <w:qFormat/>
    <w:rPr>
      <w:sz w:val="16"/>
      <w:szCs w:val="16"/>
    </w:rPr>
  </w:style>
  <w:style w:type="character" w:customStyle="1" w:styleId="CommentaireCar2">
    <w:name w:val="Commentaire Car2"/>
    <w:qFormat/>
    <w:rPr>
      <w:rFonts w:ascii="Arial" w:eastAsia="MS Mincho" w:hAnsi="Arial"/>
      <w:lang w:eastAsia="ja-JP"/>
    </w:rPr>
  </w:style>
  <w:style w:type="character" w:customStyle="1" w:styleId="ObjetducommentaireCar1">
    <w:name w:val="Objet du commentaire Car1"/>
    <w:qFormat/>
    <w:rPr>
      <w:rFonts w:ascii="Arial" w:eastAsia="MS Mincho" w:hAnsi="Arial"/>
      <w:b/>
      <w:bCs/>
      <w:lang w:eastAsia="ja-JP"/>
    </w:rPr>
  </w:style>
  <w:style w:type="character" w:customStyle="1" w:styleId="Puces">
    <w:name w:val="Puces"/>
    <w:qFormat/>
    <w:rPr>
      <w:rFonts w:ascii="OpenSymbol" w:eastAsia="OpenSymbol" w:hAnsi="OpenSymbol" w:cs="OpenSymbol"/>
    </w:rPr>
  </w:style>
  <w:style w:type="character" w:customStyle="1" w:styleId="CommentaireCar3">
    <w:name w:val="Commentaire Car3"/>
    <w:basedOn w:val="Policepardfaut"/>
    <w:qFormat/>
  </w:style>
  <w:style w:type="character" w:customStyle="1" w:styleId="TextedebullesCar2">
    <w:name w:val="Texte de bulles Car2"/>
    <w:basedOn w:val="Policepardfaut"/>
    <w:qFormat/>
    <w:rPr>
      <w:rFonts w:ascii="Segoe UI" w:hAnsi="Segoe UI" w:cs="Segoe UI"/>
      <w:sz w:val="18"/>
      <w:szCs w:val="18"/>
    </w:rPr>
  </w:style>
  <w:style w:type="character" w:customStyle="1" w:styleId="ObjetducommentaireCar2">
    <w:name w:val="Objet du commentaire Car2"/>
    <w:basedOn w:val="CommentaireCar3"/>
    <w:qFormat/>
    <w:rPr>
      <w:b/>
      <w:bCs/>
    </w:rPr>
  </w:style>
  <w:style w:type="character" w:customStyle="1" w:styleId="Titre1Car1">
    <w:name w:val="Titre 1 Car1"/>
    <w:basedOn w:val="Policepardfaut"/>
    <w:qFormat/>
    <w:rPr>
      <w:rFonts w:ascii="Calibri Light" w:eastAsia="Times New Roman" w:hAnsi="Calibri Light" w:cs="Times New Roman"/>
      <w:color w:val="2E74B5"/>
      <w:sz w:val="32"/>
      <w:szCs w:val="32"/>
    </w:rPr>
  </w:style>
  <w:style w:type="character" w:customStyle="1" w:styleId="En-tteCar1">
    <w:name w:val="En-tête Car1"/>
    <w:basedOn w:val="Policepardfaut"/>
    <w:qFormat/>
  </w:style>
  <w:style w:type="character" w:customStyle="1" w:styleId="PieddepageCar1">
    <w:name w:val="Pied de page Car1"/>
    <w:basedOn w:val="Policepardfaut"/>
    <w:qFormat/>
  </w:style>
  <w:style w:type="character" w:customStyle="1" w:styleId="Titre2Car1">
    <w:name w:val="Titre 2 Car1"/>
    <w:basedOn w:val="Policepardfaut"/>
    <w:qFormat/>
    <w:rPr>
      <w:rFonts w:ascii="Calibri Light" w:eastAsia="Times New Roman" w:hAnsi="Calibri Light" w:cs="Times New Roman"/>
      <w:color w:val="2E74B5"/>
      <w:sz w:val="26"/>
      <w:szCs w:val="26"/>
    </w:rPr>
  </w:style>
  <w:style w:type="character" w:customStyle="1" w:styleId="Titre3Car1">
    <w:name w:val="Titre 3 Car1"/>
    <w:basedOn w:val="Policepardfaut"/>
    <w:qFormat/>
    <w:rPr>
      <w:rFonts w:ascii="Calibri Light" w:eastAsia="Times New Roman" w:hAnsi="Calibri Light" w:cs="Times New Roman"/>
      <w:color w:val="1F4D78"/>
      <w:sz w:val="24"/>
      <w:szCs w:val="24"/>
    </w:rPr>
  </w:style>
  <w:style w:type="character" w:customStyle="1" w:styleId="Titre4Car1">
    <w:name w:val="Titre 4 Car1"/>
    <w:basedOn w:val="Policepardfaut"/>
    <w:qFormat/>
    <w:rPr>
      <w:rFonts w:ascii="Calibri Light" w:eastAsia="Times New Roman" w:hAnsi="Calibri Light" w:cs="Times New Roman"/>
      <w:i/>
      <w:iCs/>
      <w:color w:val="2E74B5"/>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Arial" w:hAnsi="Arial" w:cs="Calibri"/>
      <w:sz w:val="22"/>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Arial" w:hAnsi="Arial"/>
      <w:b/>
      <w:sz w:val="22"/>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Arial" w:hAnsi="Arial"/>
      <w:b/>
      <w:sz w:val="22"/>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ascii="Arial" w:hAnsi="Arial"/>
      <w:b/>
      <w:sz w:val="22"/>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ascii="Arial" w:hAnsi="Arial"/>
      <w:b/>
      <w:sz w:val="22"/>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ascii="Arial" w:hAnsi="Arial"/>
      <w:b/>
      <w:sz w:val="22"/>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cs="Symbol"/>
    </w:rPr>
  </w:style>
  <w:style w:type="character" w:customStyle="1" w:styleId="ListLabel78">
    <w:name w:val="ListLabel 78"/>
    <w:qFormat/>
    <w:rPr>
      <w:rFonts w:cs="Courier New"/>
    </w:rPr>
  </w:style>
  <w:style w:type="character" w:customStyle="1" w:styleId="ListLabel79">
    <w:name w:val="ListLabel 79"/>
    <w:qFormat/>
    <w:rPr>
      <w:rFonts w:cs="Wingdings"/>
    </w:rPr>
  </w:style>
  <w:style w:type="character" w:customStyle="1" w:styleId="ListLabel80">
    <w:name w:val="ListLabel 80"/>
    <w:qFormat/>
    <w:rPr>
      <w:rFonts w:ascii="Arial" w:hAnsi="Arial"/>
      <w:b/>
      <w:sz w:val="22"/>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cs="Symbol"/>
    </w:rPr>
  </w:style>
  <w:style w:type="character" w:customStyle="1" w:styleId="ListLabel87">
    <w:name w:val="ListLabel 87"/>
    <w:qFormat/>
    <w:rPr>
      <w:rFonts w:cs="Courier New"/>
    </w:rPr>
  </w:style>
  <w:style w:type="character" w:customStyle="1" w:styleId="ListLabel88">
    <w:name w:val="ListLabel 88"/>
    <w:qFormat/>
    <w:rPr>
      <w:rFonts w:cs="Wingdings"/>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b/>
      <w:sz w:val="22"/>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b/>
      <w:sz w:val="22"/>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b/>
      <w:sz w:val="22"/>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ascii="Arial" w:hAnsi="Arial" w:cs="Calibri"/>
      <w:sz w:val="22"/>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ascii="Arial" w:hAnsi="Arial" w:cs="Wingdings"/>
      <w:sz w:val="22"/>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eastAsia="Wingdings" w:cs="Wingdings"/>
      <w:b w:val="0"/>
      <w:i w:val="0"/>
      <w:strike w:val="0"/>
      <w:dstrike w:val="0"/>
      <w:color w:val="000000"/>
      <w:position w:val="0"/>
      <w:sz w:val="16"/>
      <w:szCs w:val="16"/>
      <w:u w:val="none"/>
      <w:vertAlign w:val="baseline"/>
    </w:rPr>
  </w:style>
  <w:style w:type="character" w:customStyle="1" w:styleId="ListLabel159">
    <w:name w:val="ListLabel 159"/>
    <w:qFormat/>
    <w:rPr>
      <w:rFonts w:eastAsia="Wingdings" w:cs="Wingdings"/>
      <w:b w:val="0"/>
      <w:i w:val="0"/>
      <w:strike w:val="0"/>
      <w:dstrike w:val="0"/>
      <w:color w:val="000000"/>
      <w:position w:val="0"/>
      <w:sz w:val="16"/>
      <w:szCs w:val="16"/>
      <w:u w:val="none"/>
      <w:vertAlign w:val="baseline"/>
    </w:rPr>
  </w:style>
  <w:style w:type="character" w:customStyle="1" w:styleId="ListLabel160">
    <w:name w:val="ListLabel 160"/>
    <w:qFormat/>
    <w:rPr>
      <w:rFonts w:eastAsia="Wingdings" w:cs="Wingdings"/>
      <w:b w:val="0"/>
      <w:i w:val="0"/>
      <w:strike w:val="0"/>
      <w:dstrike w:val="0"/>
      <w:color w:val="000000"/>
      <w:position w:val="0"/>
      <w:sz w:val="16"/>
      <w:szCs w:val="16"/>
      <w:u w:val="none"/>
      <w:vertAlign w:val="baseline"/>
    </w:rPr>
  </w:style>
  <w:style w:type="character" w:customStyle="1" w:styleId="ListLabel161">
    <w:name w:val="ListLabel 161"/>
    <w:qFormat/>
    <w:rPr>
      <w:rFonts w:eastAsia="Wingdings" w:cs="Wingdings"/>
      <w:b w:val="0"/>
      <w:i w:val="0"/>
      <w:strike w:val="0"/>
      <w:dstrike w:val="0"/>
      <w:color w:val="000000"/>
      <w:position w:val="0"/>
      <w:sz w:val="16"/>
      <w:szCs w:val="16"/>
      <w:u w:val="none"/>
      <w:vertAlign w:val="baseline"/>
    </w:rPr>
  </w:style>
  <w:style w:type="character" w:customStyle="1" w:styleId="ListLabel162">
    <w:name w:val="ListLabel 162"/>
    <w:qFormat/>
    <w:rPr>
      <w:rFonts w:eastAsia="Wingdings" w:cs="Wingdings"/>
      <w:b w:val="0"/>
      <w:i w:val="0"/>
      <w:strike w:val="0"/>
      <w:dstrike w:val="0"/>
      <w:color w:val="000000"/>
      <w:position w:val="0"/>
      <w:sz w:val="16"/>
      <w:szCs w:val="16"/>
      <w:u w:val="none"/>
      <w:vertAlign w:val="baseline"/>
    </w:rPr>
  </w:style>
  <w:style w:type="character" w:customStyle="1" w:styleId="ListLabel163">
    <w:name w:val="ListLabel 163"/>
    <w:qFormat/>
    <w:rPr>
      <w:rFonts w:eastAsia="Wingdings" w:cs="Wingdings"/>
      <w:b w:val="0"/>
      <w:i w:val="0"/>
      <w:strike w:val="0"/>
      <w:dstrike w:val="0"/>
      <w:color w:val="000000"/>
      <w:position w:val="0"/>
      <w:sz w:val="16"/>
      <w:szCs w:val="16"/>
      <w:u w:val="none"/>
      <w:vertAlign w:val="baseline"/>
    </w:rPr>
  </w:style>
  <w:style w:type="character" w:customStyle="1" w:styleId="ListLabel164">
    <w:name w:val="ListLabel 164"/>
    <w:qFormat/>
    <w:rPr>
      <w:rFonts w:eastAsia="Wingdings" w:cs="Wingdings"/>
      <w:b w:val="0"/>
      <w:i w:val="0"/>
      <w:strike w:val="0"/>
      <w:dstrike w:val="0"/>
      <w:color w:val="000000"/>
      <w:position w:val="0"/>
      <w:sz w:val="16"/>
      <w:szCs w:val="16"/>
      <w:u w:val="none"/>
      <w:vertAlign w:val="baseline"/>
    </w:rPr>
  </w:style>
  <w:style w:type="character" w:customStyle="1" w:styleId="ListLabel165">
    <w:name w:val="ListLabel 165"/>
    <w:qFormat/>
    <w:rPr>
      <w:rFonts w:eastAsia="Wingdings" w:cs="Wingdings"/>
      <w:b w:val="0"/>
      <w:i w:val="0"/>
      <w:strike w:val="0"/>
      <w:dstrike w:val="0"/>
      <w:color w:val="000000"/>
      <w:position w:val="0"/>
      <w:sz w:val="16"/>
      <w:szCs w:val="16"/>
      <w:u w:val="none"/>
      <w:vertAlign w:val="baseline"/>
    </w:rPr>
  </w:style>
  <w:style w:type="character" w:customStyle="1" w:styleId="ListLabel166">
    <w:name w:val="ListLabel 166"/>
    <w:qFormat/>
    <w:rPr>
      <w:rFonts w:eastAsia="Wingdings" w:cs="Wingdings"/>
      <w:b w:val="0"/>
      <w:i w:val="0"/>
      <w:strike w:val="0"/>
      <w:dstrike w:val="0"/>
      <w:color w:val="000000"/>
      <w:position w:val="0"/>
      <w:sz w:val="16"/>
      <w:szCs w:val="16"/>
      <w:u w:val="none"/>
      <w:vertAlign w:val="baseline"/>
    </w:rPr>
  </w:style>
  <w:style w:type="character" w:customStyle="1" w:styleId="ListLabel167">
    <w:name w:val="ListLabel 167"/>
    <w:qFormat/>
    <w:rPr>
      <w:rFonts w:eastAsia="Liberation Serif" w:cs="Liberation Serif"/>
      <w:b w:val="0"/>
      <w:i w:val="0"/>
      <w:strike w:val="0"/>
      <w:dstrike w:val="0"/>
      <w:color w:val="000000"/>
      <w:position w:val="0"/>
      <w:sz w:val="20"/>
      <w:szCs w:val="20"/>
      <w:u w:val="none"/>
      <w:vertAlign w:val="baseline"/>
    </w:rPr>
  </w:style>
  <w:style w:type="character" w:customStyle="1" w:styleId="ListLabel168">
    <w:name w:val="ListLabel 168"/>
    <w:qFormat/>
    <w:rPr>
      <w:rFonts w:eastAsia="Liberation Serif" w:cs="Liberation Serif"/>
      <w:b w:val="0"/>
      <w:i w:val="0"/>
      <w:strike w:val="0"/>
      <w:dstrike w:val="0"/>
      <w:color w:val="000000"/>
      <w:position w:val="0"/>
      <w:sz w:val="20"/>
      <w:szCs w:val="20"/>
      <w:u w:val="none"/>
      <w:vertAlign w:val="baseline"/>
    </w:rPr>
  </w:style>
  <w:style w:type="character" w:customStyle="1" w:styleId="ListLabel169">
    <w:name w:val="ListLabel 169"/>
    <w:qFormat/>
    <w:rPr>
      <w:rFonts w:eastAsia="Liberation Serif" w:cs="Liberation Serif"/>
      <w:b w:val="0"/>
      <w:i w:val="0"/>
      <w:strike w:val="0"/>
      <w:dstrike w:val="0"/>
      <w:color w:val="000000"/>
      <w:position w:val="0"/>
      <w:sz w:val="20"/>
      <w:szCs w:val="20"/>
      <w:u w:val="none"/>
      <w:vertAlign w:val="baseline"/>
    </w:rPr>
  </w:style>
  <w:style w:type="character" w:customStyle="1" w:styleId="ListLabel170">
    <w:name w:val="ListLabel 170"/>
    <w:qFormat/>
    <w:rPr>
      <w:rFonts w:eastAsia="Liberation Serif" w:cs="Liberation Serif"/>
      <w:b w:val="0"/>
      <w:i w:val="0"/>
      <w:strike w:val="0"/>
      <w:dstrike w:val="0"/>
      <w:color w:val="000000"/>
      <w:position w:val="0"/>
      <w:sz w:val="20"/>
      <w:szCs w:val="20"/>
      <w:u w:val="none"/>
      <w:vertAlign w:val="baseline"/>
    </w:rPr>
  </w:style>
  <w:style w:type="character" w:customStyle="1" w:styleId="ListLabel171">
    <w:name w:val="ListLabel 171"/>
    <w:qFormat/>
    <w:rPr>
      <w:rFonts w:eastAsia="Liberation Serif" w:cs="Liberation Serif"/>
      <w:b w:val="0"/>
      <w:i w:val="0"/>
      <w:strike w:val="0"/>
      <w:dstrike w:val="0"/>
      <w:color w:val="000000"/>
      <w:position w:val="0"/>
      <w:sz w:val="20"/>
      <w:szCs w:val="20"/>
      <w:u w:val="none"/>
      <w:vertAlign w:val="baseline"/>
    </w:rPr>
  </w:style>
  <w:style w:type="character" w:customStyle="1" w:styleId="ListLabel172">
    <w:name w:val="ListLabel 172"/>
    <w:qFormat/>
    <w:rPr>
      <w:rFonts w:eastAsia="Liberation Serif" w:cs="Liberation Serif"/>
      <w:b w:val="0"/>
      <w:i w:val="0"/>
      <w:strike w:val="0"/>
      <w:dstrike w:val="0"/>
      <w:color w:val="000000"/>
      <w:position w:val="0"/>
      <w:sz w:val="20"/>
      <w:szCs w:val="20"/>
      <w:u w:val="none"/>
      <w:vertAlign w:val="baseline"/>
    </w:rPr>
  </w:style>
  <w:style w:type="character" w:customStyle="1" w:styleId="ListLabel173">
    <w:name w:val="ListLabel 173"/>
    <w:qFormat/>
    <w:rPr>
      <w:rFonts w:eastAsia="Liberation Serif" w:cs="Liberation Serif"/>
      <w:b w:val="0"/>
      <w:i w:val="0"/>
      <w:strike w:val="0"/>
      <w:dstrike w:val="0"/>
      <w:color w:val="000000"/>
      <w:position w:val="0"/>
      <w:sz w:val="20"/>
      <w:szCs w:val="20"/>
      <w:u w:val="none"/>
      <w:vertAlign w:val="baseline"/>
    </w:rPr>
  </w:style>
  <w:style w:type="character" w:customStyle="1" w:styleId="ListLabel174">
    <w:name w:val="ListLabel 174"/>
    <w:qFormat/>
    <w:rPr>
      <w:rFonts w:eastAsia="Liberation Serif" w:cs="Liberation Serif"/>
      <w:b w:val="0"/>
      <w:i w:val="0"/>
      <w:strike w:val="0"/>
      <w:dstrike w:val="0"/>
      <w:color w:val="000000"/>
      <w:position w:val="0"/>
      <w:sz w:val="20"/>
      <w:szCs w:val="20"/>
      <w:u w:val="none"/>
      <w:vertAlign w:val="baseline"/>
    </w:rPr>
  </w:style>
  <w:style w:type="character" w:customStyle="1" w:styleId="ListLabel175">
    <w:name w:val="ListLabel 175"/>
    <w:qFormat/>
    <w:rPr>
      <w:rFonts w:eastAsia="Liberation Serif" w:cs="Liberation Serif"/>
      <w:b w:val="0"/>
      <w:i w:val="0"/>
      <w:strike w:val="0"/>
      <w:dstrike w:val="0"/>
      <w:color w:val="000000"/>
      <w:position w:val="0"/>
      <w:sz w:val="20"/>
      <w:szCs w:val="20"/>
      <w:u w:val="none"/>
      <w:vertAlign w:val="baseline"/>
    </w:rPr>
  </w:style>
  <w:style w:type="character" w:customStyle="1" w:styleId="ListLabel176">
    <w:name w:val="ListLabel 176"/>
    <w:qFormat/>
    <w:rPr>
      <w:rFonts w:eastAsia="Wingdings" w:cs="Wingdings"/>
      <w:b w:val="0"/>
      <w:i w:val="0"/>
      <w:strike w:val="0"/>
      <w:dstrike w:val="0"/>
      <w:color w:val="000000"/>
      <w:position w:val="0"/>
      <w:sz w:val="16"/>
      <w:szCs w:val="16"/>
      <w:u w:val="none"/>
      <w:vertAlign w:val="baseline"/>
    </w:rPr>
  </w:style>
  <w:style w:type="character" w:customStyle="1" w:styleId="ListLabel177">
    <w:name w:val="ListLabel 177"/>
    <w:qFormat/>
    <w:rPr>
      <w:rFonts w:eastAsia="Wingdings" w:cs="Wingdings"/>
      <w:b w:val="0"/>
      <w:i w:val="0"/>
      <w:strike w:val="0"/>
      <w:dstrike w:val="0"/>
      <w:color w:val="000000"/>
      <w:position w:val="0"/>
      <w:sz w:val="16"/>
      <w:szCs w:val="16"/>
      <w:u w:val="none"/>
      <w:vertAlign w:val="baseline"/>
    </w:rPr>
  </w:style>
  <w:style w:type="character" w:customStyle="1" w:styleId="ListLabel178">
    <w:name w:val="ListLabel 178"/>
    <w:qFormat/>
    <w:rPr>
      <w:rFonts w:eastAsia="Wingdings" w:cs="Wingdings"/>
      <w:b w:val="0"/>
      <w:i w:val="0"/>
      <w:strike w:val="0"/>
      <w:dstrike w:val="0"/>
      <w:color w:val="000000"/>
      <w:position w:val="0"/>
      <w:sz w:val="16"/>
      <w:szCs w:val="16"/>
      <w:u w:val="none"/>
      <w:vertAlign w:val="baseline"/>
    </w:rPr>
  </w:style>
  <w:style w:type="character" w:customStyle="1" w:styleId="ListLabel179">
    <w:name w:val="ListLabel 179"/>
    <w:qFormat/>
    <w:rPr>
      <w:rFonts w:eastAsia="Wingdings" w:cs="Wingdings"/>
      <w:b w:val="0"/>
      <w:i w:val="0"/>
      <w:strike w:val="0"/>
      <w:dstrike w:val="0"/>
      <w:color w:val="000000"/>
      <w:position w:val="0"/>
      <w:sz w:val="16"/>
      <w:szCs w:val="16"/>
      <w:u w:val="none"/>
      <w:vertAlign w:val="baseline"/>
    </w:rPr>
  </w:style>
  <w:style w:type="character" w:customStyle="1" w:styleId="ListLabel180">
    <w:name w:val="ListLabel 180"/>
    <w:qFormat/>
    <w:rPr>
      <w:rFonts w:eastAsia="Wingdings" w:cs="Wingdings"/>
      <w:b w:val="0"/>
      <w:i w:val="0"/>
      <w:strike w:val="0"/>
      <w:dstrike w:val="0"/>
      <w:color w:val="000000"/>
      <w:position w:val="0"/>
      <w:sz w:val="16"/>
      <w:szCs w:val="16"/>
      <w:u w:val="none"/>
      <w:vertAlign w:val="baseline"/>
    </w:rPr>
  </w:style>
  <w:style w:type="character" w:customStyle="1" w:styleId="ListLabel181">
    <w:name w:val="ListLabel 181"/>
    <w:qFormat/>
    <w:rPr>
      <w:rFonts w:eastAsia="Wingdings" w:cs="Wingdings"/>
      <w:b w:val="0"/>
      <w:i w:val="0"/>
      <w:strike w:val="0"/>
      <w:dstrike w:val="0"/>
      <w:color w:val="000000"/>
      <w:position w:val="0"/>
      <w:sz w:val="16"/>
      <w:szCs w:val="16"/>
      <w:u w:val="none"/>
      <w:vertAlign w:val="baseline"/>
    </w:rPr>
  </w:style>
  <w:style w:type="character" w:customStyle="1" w:styleId="ListLabel182">
    <w:name w:val="ListLabel 182"/>
    <w:qFormat/>
    <w:rPr>
      <w:rFonts w:eastAsia="Wingdings" w:cs="Wingdings"/>
      <w:b w:val="0"/>
      <w:i w:val="0"/>
      <w:strike w:val="0"/>
      <w:dstrike w:val="0"/>
      <w:color w:val="000000"/>
      <w:position w:val="0"/>
      <w:sz w:val="16"/>
      <w:szCs w:val="16"/>
      <w:u w:val="none"/>
      <w:vertAlign w:val="baseline"/>
    </w:rPr>
  </w:style>
  <w:style w:type="character" w:customStyle="1" w:styleId="ListLabel183">
    <w:name w:val="ListLabel 183"/>
    <w:qFormat/>
    <w:rPr>
      <w:rFonts w:eastAsia="Wingdings" w:cs="Wingdings"/>
      <w:b w:val="0"/>
      <w:i w:val="0"/>
      <w:strike w:val="0"/>
      <w:dstrike w:val="0"/>
      <w:color w:val="000000"/>
      <w:position w:val="0"/>
      <w:sz w:val="16"/>
      <w:szCs w:val="16"/>
      <w:u w:val="none"/>
      <w:vertAlign w:val="baseline"/>
    </w:rPr>
  </w:style>
  <w:style w:type="character" w:customStyle="1" w:styleId="ListLabel184">
    <w:name w:val="ListLabel 184"/>
    <w:qFormat/>
    <w:rPr>
      <w:rFonts w:eastAsia="Wingdings" w:cs="Wingdings"/>
      <w:b w:val="0"/>
      <w:i w:val="0"/>
      <w:strike w:val="0"/>
      <w:dstrike w:val="0"/>
      <w:color w:val="000000"/>
      <w:position w:val="0"/>
      <w:sz w:val="16"/>
      <w:szCs w:val="16"/>
      <w:u w:val="none"/>
      <w:vertAlign w:val="baseline"/>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cs="Courier New"/>
    </w:rPr>
  </w:style>
  <w:style w:type="character" w:customStyle="1" w:styleId="ListLabel188">
    <w:name w:val="ListLabel 188"/>
    <w:qFormat/>
    <w:rPr>
      <w:rFonts w:ascii="Arial" w:eastAsia="Times New Roman" w:hAnsi="Arial" w:cs="Arial"/>
      <w:b/>
      <w:sz w:val="22"/>
    </w:rPr>
  </w:style>
  <w:style w:type="character" w:customStyle="1" w:styleId="ListLabel189">
    <w:name w:val="ListLabel 189"/>
    <w:qFormat/>
    <w:rPr>
      <w:rFonts w:cs="Courier New"/>
    </w:rPr>
  </w:style>
  <w:style w:type="character" w:customStyle="1" w:styleId="ListLabel190">
    <w:name w:val="ListLabel 190"/>
    <w:qFormat/>
    <w:rPr>
      <w:rFonts w:cs="Wingdings"/>
    </w:rPr>
  </w:style>
  <w:style w:type="character" w:customStyle="1" w:styleId="ListLabel191">
    <w:name w:val="ListLabel 191"/>
    <w:qFormat/>
    <w:rPr>
      <w:rFonts w:cs="Symbol"/>
    </w:rPr>
  </w:style>
  <w:style w:type="character" w:customStyle="1" w:styleId="ListLabel192">
    <w:name w:val="ListLabel 192"/>
    <w:qFormat/>
    <w:rPr>
      <w:rFonts w:cs="Courier New"/>
    </w:rPr>
  </w:style>
  <w:style w:type="character" w:customStyle="1" w:styleId="ListLabel193">
    <w:name w:val="ListLabel 193"/>
    <w:qFormat/>
    <w:rPr>
      <w:rFonts w:cs="Wingdings"/>
    </w:rPr>
  </w:style>
  <w:style w:type="character" w:customStyle="1" w:styleId="ListLabel194">
    <w:name w:val="ListLabel 194"/>
    <w:qFormat/>
    <w:rPr>
      <w:rFonts w:cs="Symbol"/>
    </w:rPr>
  </w:style>
  <w:style w:type="character" w:customStyle="1" w:styleId="ListLabel195">
    <w:name w:val="ListLabel 195"/>
    <w:qFormat/>
    <w:rPr>
      <w:rFonts w:cs="Courier New"/>
    </w:rPr>
  </w:style>
  <w:style w:type="character" w:customStyle="1" w:styleId="ListLabel196">
    <w:name w:val="ListLabel 196"/>
    <w:qFormat/>
    <w:rPr>
      <w:rFonts w:cs="Wingdings"/>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character" w:customStyle="1" w:styleId="ListLabel199">
    <w:name w:val="ListLabel 199"/>
    <w:qFormat/>
    <w:rPr>
      <w:rFonts w:cs="Courier New"/>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Symbol"/>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Courier New"/>
    </w:rPr>
  </w:style>
  <w:style w:type="character" w:customStyle="1" w:styleId="ListLabel209">
    <w:name w:val="ListLabel 209"/>
    <w:qFormat/>
    <w:rPr>
      <w:rFonts w:cs="Courier New"/>
    </w:rPr>
  </w:style>
  <w:style w:type="character" w:customStyle="1" w:styleId="ListLabel210">
    <w:name w:val="ListLabel 210"/>
    <w:qFormat/>
    <w:rPr>
      <w:rFonts w:cs="Courier New"/>
    </w:rPr>
  </w:style>
  <w:style w:type="character" w:customStyle="1" w:styleId="ListLabel211">
    <w:name w:val="ListLabel 211"/>
    <w:qFormat/>
    <w:rPr>
      <w:rFonts w:cs="Courier New"/>
    </w:rPr>
  </w:style>
  <w:style w:type="character" w:customStyle="1" w:styleId="ListLabel212">
    <w:name w:val="ListLabel 212"/>
    <w:qFormat/>
    <w:rPr>
      <w:rFonts w:cs="Wingdings"/>
    </w:rPr>
  </w:style>
  <w:style w:type="character" w:customStyle="1" w:styleId="ListLabel213">
    <w:name w:val="ListLabel 213"/>
    <w:qFormat/>
    <w:rPr>
      <w:rFonts w:cs="Symbol"/>
    </w:rPr>
  </w:style>
  <w:style w:type="character" w:customStyle="1" w:styleId="ListLabel214">
    <w:name w:val="ListLabel 214"/>
    <w:qFormat/>
    <w:rPr>
      <w:rFonts w:cs="Courier New"/>
    </w:rPr>
  </w:style>
  <w:style w:type="character" w:customStyle="1" w:styleId="ListLabel215">
    <w:name w:val="ListLabel 215"/>
    <w:qFormat/>
    <w:rPr>
      <w:rFonts w:cs="Wingdings"/>
    </w:rPr>
  </w:style>
  <w:style w:type="character" w:customStyle="1" w:styleId="ListLabel216">
    <w:name w:val="ListLabel 216"/>
    <w:qFormat/>
    <w:rPr>
      <w:rFonts w:cs="Symbol"/>
    </w:rPr>
  </w:style>
  <w:style w:type="character" w:customStyle="1" w:styleId="ListLabel217">
    <w:name w:val="ListLabel 217"/>
    <w:qFormat/>
    <w:rPr>
      <w:rFonts w:cs="Courier New"/>
    </w:rPr>
  </w:style>
  <w:style w:type="character" w:customStyle="1" w:styleId="ListLabel218">
    <w:name w:val="ListLabel 218"/>
    <w:qFormat/>
    <w:rPr>
      <w:rFonts w:cs="Wingdings"/>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cs="Symbol"/>
    </w:rPr>
  </w:style>
  <w:style w:type="character" w:customStyle="1" w:styleId="ListLabel225">
    <w:name w:val="ListLabel 225"/>
    <w:qFormat/>
    <w:rPr>
      <w:rFonts w:cs="Courier New"/>
    </w:rPr>
  </w:style>
  <w:style w:type="character" w:customStyle="1" w:styleId="ListLabel226">
    <w:name w:val="ListLabel 226"/>
    <w:qFormat/>
    <w:rPr>
      <w:rFonts w:cs="Wingdings"/>
    </w:rPr>
  </w:style>
  <w:style w:type="character" w:customStyle="1" w:styleId="ListLabel227">
    <w:name w:val="ListLabel 227"/>
    <w:qFormat/>
    <w:rPr>
      <w:rFonts w:cs="Courier New"/>
    </w:rPr>
  </w:style>
  <w:style w:type="character" w:customStyle="1" w:styleId="ListLabel228">
    <w:name w:val="ListLabel 228"/>
    <w:qFormat/>
    <w:rPr>
      <w:rFonts w:cs="Courier New"/>
    </w:rPr>
  </w:style>
  <w:style w:type="character" w:customStyle="1" w:styleId="ListLabel229">
    <w:name w:val="ListLabel 229"/>
    <w:qFormat/>
    <w:rPr>
      <w:rFonts w:cs="Courier New"/>
    </w:rPr>
  </w:style>
  <w:style w:type="character" w:customStyle="1" w:styleId="ListLabel230">
    <w:name w:val="ListLabel 230"/>
    <w:qFormat/>
    <w:rPr>
      <w:rFonts w:ascii="Arial" w:hAnsi="Arial"/>
      <w:b/>
      <w:sz w:val="22"/>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ascii="Arial" w:hAnsi="Arial"/>
      <w:b/>
      <w:sz w:val="22"/>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Symbol"/>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ascii="Arial" w:hAnsi="Arial"/>
      <w:b/>
      <w:sz w:val="22"/>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Symbol"/>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Courier New"/>
    </w:rPr>
  </w:style>
  <w:style w:type="character" w:customStyle="1" w:styleId="ListLabel266">
    <w:name w:val="ListLabel 266"/>
    <w:qFormat/>
    <w:rPr>
      <w:rFonts w:cs="Wingdings"/>
    </w:rPr>
  </w:style>
  <w:style w:type="character" w:customStyle="1" w:styleId="ListLabel267">
    <w:name w:val="ListLabel 267"/>
    <w:qFormat/>
    <w:rPr>
      <w:rFonts w:cs="Symbol"/>
    </w:rPr>
  </w:style>
  <w:style w:type="character" w:customStyle="1" w:styleId="ListLabel268">
    <w:name w:val="ListLabel 268"/>
    <w:qFormat/>
    <w:rPr>
      <w:rFonts w:cs="Courier New"/>
    </w:rPr>
  </w:style>
  <w:style w:type="character" w:customStyle="1" w:styleId="ListLabel269">
    <w:name w:val="ListLabel 269"/>
    <w:qFormat/>
    <w:rPr>
      <w:rFonts w:cs="Wingdings"/>
    </w:rPr>
  </w:style>
  <w:style w:type="character" w:customStyle="1" w:styleId="ListLabel270">
    <w:name w:val="ListLabel 270"/>
    <w:qFormat/>
    <w:rPr>
      <w:rFonts w:cs="Symbol"/>
    </w:rPr>
  </w:style>
  <w:style w:type="character" w:customStyle="1" w:styleId="ListLabel271">
    <w:name w:val="ListLabel 271"/>
    <w:qFormat/>
    <w:rPr>
      <w:rFonts w:cs="Courier New"/>
    </w:rPr>
  </w:style>
  <w:style w:type="character" w:customStyle="1" w:styleId="ListLabel272">
    <w:name w:val="ListLabel 272"/>
    <w:qFormat/>
    <w:rPr>
      <w:rFonts w:cs="Wingdings"/>
    </w:rPr>
  </w:style>
  <w:style w:type="character" w:customStyle="1" w:styleId="ListLabel273">
    <w:name w:val="ListLabel 273"/>
    <w:qFormat/>
    <w:rPr>
      <w:rFonts w:ascii="Arial" w:hAnsi="Arial"/>
      <w:b/>
      <w:sz w:val="22"/>
    </w:rPr>
  </w:style>
  <w:style w:type="character" w:customStyle="1" w:styleId="ListLabel274">
    <w:name w:val="ListLabel 274"/>
    <w:qFormat/>
    <w:rPr>
      <w:rFonts w:cs="Courier New"/>
    </w:rPr>
  </w:style>
  <w:style w:type="character" w:customStyle="1" w:styleId="ListLabel275">
    <w:name w:val="ListLabel 275"/>
    <w:qFormat/>
    <w:rPr>
      <w:rFonts w:cs="Wingdings"/>
    </w:rPr>
  </w:style>
  <w:style w:type="character" w:customStyle="1" w:styleId="ListLabel276">
    <w:name w:val="ListLabel 276"/>
    <w:qFormat/>
    <w:rPr>
      <w:rFonts w:cs="Symbol"/>
    </w:rPr>
  </w:style>
  <w:style w:type="character" w:customStyle="1" w:styleId="ListLabel277">
    <w:name w:val="ListLabel 277"/>
    <w:qFormat/>
    <w:rPr>
      <w:rFonts w:cs="Courier New"/>
    </w:rPr>
  </w:style>
  <w:style w:type="character" w:customStyle="1" w:styleId="ListLabel278">
    <w:name w:val="ListLabel 278"/>
    <w:qFormat/>
    <w:rPr>
      <w:rFonts w:cs="Wingdings"/>
    </w:rPr>
  </w:style>
  <w:style w:type="character" w:customStyle="1" w:styleId="ListLabel279">
    <w:name w:val="ListLabel 279"/>
    <w:qFormat/>
    <w:rPr>
      <w:rFonts w:cs="Symbol"/>
    </w:rPr>
  </w:style>
  <w:style w:type="character" w:customStyle="1" w:styleId="ListLabel280">
    <w:name w:val="ListLabel 280"/>
    <w:qFormat/>
    <w:rPr>
      <w:rFonts w:cs="Courier New"/>
    </w:rPr>
  </w:style>
  <w:style w:type="character" w:customStyle="1" w:styleId="ListLabel281">
    <w:name w:val="ListLabel 281"/>
    <w:qFormat/>
    <w:rPr>
      <w:rFonts w:cs="Wingdings"/>
    </w:rPr>
  </w:style>
  <w:style w:type="character" w:customStyle="1" w:styleId="ListLabel282">
    <w:name w:val="ListLabel 282"/>
    <w:qFormat/>
    <w:rPr>
      <w:rFonts w:ascii="Arial" w:hAnsi="Arial"/>
      <w:b/>
      <w:sz w:val="22"/>
    </w:rPr>
  </w:style>
  <w:style w:type="character" w:customStyle="1" w:styleId="ListLabel283">
    <w:name w:val="ListLabel 283"/>
    <w:qFormat/>
    <w:rPr>
      <w:rFonts w:cs="Courier New"/>
    </w:rPr>
  </w:style>
  <w:style w:type="character" w:customStyle="1" w:styleId="ListLabel284">
    <w:name w:val="ListLabel 284"/>
    <w:qFormat/>
    <w:rPr>
      <w:rFonts w:cs="Wingdings"/>
    </w:rPr>
  </w:style>
  <w:style w:type="character" w:customStyle="1" w:styleId="ListLabel285">
    <w:name w:val="ListLabel 285"/>
    <w:qFormat/>
    <w:rPr>
      <w:rFonts w:cs="Symbol"/>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Courier New"/>
    </w:rPr>
  </w:style>
  <w:style w:type="character" w:customStyle="1" w:styleId="ListLabel292">
    <w:name w:val="ListLabel 292"/>
    <w:qFormat/>
    <w:rPr>
      <w:rFonts w:cs="Courier New"/>
    </w:rPr>
  </w:style>
  <w:style w:type="character" w:customStyle="1" w:styleId="ListLabel293">
    <w:name w:val="ListLabel 293"/>
    <w:qFormat/>
    <w:rPr>
      <w:rFonts w:cs="Courier New"/>
    </w:rPr>
  </w:style>
  <w:style w:type="character" w:customStyle="1" w:styleId="ListLabel294">
    <w:name w:val="ListLabel 294"/>
    <w:qFormat/>
    <w:rPr>
      <w:rFonts w:ascii="Arial" w:hAnsi="Arial"/>
      <w:b/>
      <w:sz w:val="22"/>
    </w:rPr>
  </w:style>
  <w:style w:type="character" w:customStyle="1" w:styleId="ListLabel295">
    <w:name w:val="ListLabel 295"/>
    <w:qFormat/>
    <w:rPr>
      <w:rFonts w:cs="Courier New"/>
    </w:rPr>
  </w:style>
  <w:style w:type="character" w:customStyle="1" w:styleId="ListLabel296">
    <w:name w:val="ListLabel 296"/>
    <w:qFormat/>
    <w:rPr>
      <w:rFonts w:cs="Wingdings"/>
    </w:rPr>
  </w:style>
  <w:style w:type="character" w:customStyle="1" w:styleId="ListLabel297">
    <w:name w:val="ListLabel 297"/>
    <w:qFormat/>
    <w:rPr>
      <w:rFonts w:cs="Symbol"/>
    </w:rPr>
  </w:style>
  <w:style w:type="character" w:customStyle="1" w:styleId="ListLabel298">
    <w:name w:val="ListLabel 298"/>
    <w:qFormat/>
    <w:rPr>
      <w:rFonts w:cs="Courier New"/>
    </w:rPr>
  </w:style>
  <w:style w:type="character" w:customStyle="1" w:styleId="ListLabel299">
    <w:name w:val="ListLabel 299"/>
    <w:qFormat/>
    <w:rPr>
      <w:rFonts w:cs="Wingdings"/>
    </w:rPr>
  </w:style>
  <w:style w:type="character" w:customStyle="1" w:styleId="ListLabel300">
    <w:name w:val="ListLabel 300"/>
    <w:qFormat/>
    <w:rPr>
      <w:rFonts w:cs="Symbol"/>
    </w:rPr>
  </w:style>
  <w:style w:type="character" w:customStyle="1" w:styleId="ListLabel301">
    <w:name w:val="ListLabel 301"/>
    <w:qFormat/>
    <w:rPr>
      <w:rFonts w:cs="Courier New"/>
    </w:rPr>
  </w:style>
  <w:style w:type="character" w:customStyle="1" w:styleId="ListLabel302">
    <w:name w:val="ListLabel 302"/>
    <w:qFormat/>
    <w:rPr>
      <w:rFonts w:cs="Wingdings"/>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cs="Symbol"/>
    </w:rPr>
  </w:style>
  <w:style w:type="character" w:customStyle="1" w:styleId="ListLabel306">
    <w:name w:val="ListLabel 306"/>
    <w:qFormat/>
    <w:rPr>
      <w:rFonts w:cs="Courier New"/>
    </w:rPr>
  </w:style>
  <w:style w:type="character" w:customStyle="1" w:styleId="ListLabel307">
    <w:name w:val="ListLabel 307"/>
    <w:qFormat/>
    <w:rPr>
      <w:rFonts w:cs="Wingdings"/>
    </w:rPr>
  </w:style>
  <w:style w:type="character" w:customStyle="1" w:styleId="ListLabel308">
    <w:name w:val="ListLabel 308"/>
    <w:qFormat/>
    <w:rPr>
      <w:rFonts w:cs="Symbol"/>
    </w:rPr>
  </w:style>
  <w:style w:type="character" w:customStyle="1" w:styleId="ListLabel309">
    <w:name w:val="ListLabel 309"/>
    <w:qFormat/>
    <w:rPr>
      <w:rFonts w:cs="Courier New"/>
    </w:rPr>
  </w:style>
  <w:style w:type="character" w:customStyle="1" w:styleId="ListLabel310">
    <w:name w:val="ListLabel 310"/>
    <w:qFormat/>
    <w:rPr>
      <w:rFonts w:cs="Wingdings"/>
    </w:rPr>
  </w:style>
  <w:style w:type="character" w:customStyle="1" w:styleId="ListLabel311">
    <w:name w:val="ListLabel 311"/>
    <w:qFormat/>
    <w:rPr>
      <w:rFonts w:ascii="Arial" w:hAnsi="Arial"/>
      <w:b/>
      <w:sz w:val="22"/>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ascii="Arial" w:hAnsi="Arial"/>
      <w:b/>
      <w:sz w:val="22"/>
    </w:rPr>
  </w:style>
  <w:style w:type="character" w:customStyle="1" w:styleId="ListLabel321">
    <w:name w:val="ListLabel 321"/>
    <w:qFormat/>
    <w:rPr>
      <w:rFonts w:cs="Courier New"/>
    </w:rPr>
  </w:style>
  <w:style w:type="character" w:customStyle="1" w:styleId="ListLabel322">
    <w:name w:val="ListLabel 322"/>
    <w:qFormat/>
    <w:rPr>
      <w:rFonts w:cs="Wingdings"/>
    </w:rPr>
  </w:style>
  <w:style w:type="character" w:customStyle="1" w:styleId="ListLabel323">
    <w:name w:val="ListLabel 323"/>
    <w:qFormat/>
    <w:rPr>
      <w:rFonts w:cs="Symbol"/>
    </w:rPr>
  </w:style>
  <w:style w:type="character" w:customStyle="1" w:styleId="ListLabel324">
    <w:name w:val="ListLabel 324"/>
    <w:qFormat/>
    <w:rPr>
      <w:rFonts w:cs="Courier New"/>
    </w:rPr>
  </w:style>
  <w:style w:type="character" w:customStyle="1" w:styleId="ListLabel325">
    <w:name w:val="ListLabel 325"/>
    <w:qFormat/>
    <w:rPr>
      <w:rFonts w:cs="Wingdings"/>
    </w:rPr>
  </w:style>
  <w:style w:type="character" w:customStyle="1" w:styleId="ListLabel326">
    <w:name w:val="ListLabel 326"/>
    <w:qFormat/>
    <w:rPr>
      <w:rFonts w:cs="Symbol"/>
    </w:rPr>
  </w:style>
  <w:style w:type="character" w:customStyle="1" w:styleId="ListLabel327">
    <w:name w:val="ListLabel 327"/>
    <w:qFormat/>
    <w:rPr>
      <w:rFonts w:cs="Courier New"/>
    </w:rPr>
  </w:style>
  <w:style w:type="character" w:customStyle="1" w:styleId="ListLabel328">
    <w:name w:val="ListLabel 328"/>
    <w:qFormat/>
    <w:rPr>
      <w:rFonts w:cs="Wingdings"/>
    </w:rPr>
  </w:style>
  <w:style w:type="character" w:customStyle="1" w:styleId="ListLabel329">
    <w:name w:val="ListLabel 329"/>
    <w:qFormat/>
    <w:rPr>
      <w:rFonts w:ascii="Arial" w:hAnsi="Arial"/>
      <w:b/>
      <w:sz w:val="22"/>
    </w:rPr>
  </w:style>
  <w:style w:type="character" w:customStyle="1" w:styleId="ListLabel330">
    <w:name w:val="ListLabel 330"/>
    <w:qFormat/>
    <w:rPr>
      <w:rFonts w:cs="Courier New"/>
    </w:rPr>
  </w:style>
  <w:style w:type="character" w:customStyle="1" w:styleId="ListLabel331">
    <w:name w:val="ListLabel 331"/>
    <w:qFormat/>
    <w:rPr>
      <w:rFonts w:cs="Wingdings"/>
    </w:rPr>
  </w:style>
  <w:style w:type="character" w:customStyle="1" w:styleId="ListLabel332">
    <w:name w:val="ListLabel 332"/>
    <w:qFormat/>
    <w:rPr>
      <w:rFonts w:cs="Symbol"/>
    </w:rPr>
  </w:style>
  <w:style w:type="character" w:customStyle="1" w:styleId="ListLabel333">
    <w:name w:val="ListLabel 333"/>
    <w:qFormat/>
    <w:rPr>
      <w:rFonts w:cs="Courier New"/>
    </w:rPr>
  </w:style>
  <w:style w:type="character" w:customStyle="1" w:styleId="ListLabel334">
    <w:name w:val="ListLabel 334"/>
    <w:qFormat/>
    <w:rPr>
      <w:rFonts w:cs="Wingdings"/>
    </w:rPr>
  </w:style>
  <w:style w:type="character" w:customStyle="1" w:styleId="ListLabel335">
    <w:name w:val="ListLabel 335"/>
    <w:qFormat/>
    <w:rPr>
      <w:rFonts w:cs="Symbol"/>
    </w:rPr>
  </w:style>
  <w:style w:type="character" w:customStyle="1" w:styleId="ListLabel336">
    <w:name w:val="ListLabel 336"/>
    <w:qFormat/>
    <w:rPr>
      <w:rFonts w:cs="Courier New"/>
    </w:rPr>
  </w:style>
  <w:style w:type="character" w:customStyle="1" w:styleId="ListLabel337">
    <w:name w:val="ListLabel 337"/>
    <w:qFormat/>
    <w:rPr>
      <w:rFonts w:cs="Wingdings"/>
    </w:rPr>
  </w:style>
  <w:style w:type="character" w:customStyle="1" w:styleId="ListLabel338">
    <w:name w:val="ListLabel 338"/>
    <w:qFormat/>
    <w:rPr>
      <w:b w:val="0"/>
      <w:i w:val="0"/>
      <w:strike w:val="0"/>
      <w:dstrike w:val="0"/>
      <w:color w:val="000000"/>
      <w:position w:val="0"/>
      <w:sz w:val="20"/>
      <w:szCs w:val="22"/>
      <w:u w:val="none"/>
      <w:vertAlign w:val="baseline"/>
    </w:rPr>
  </w:style>
  <w:style w:type="character" w:customStyle="1" w:styleId="ListLabel339">
    <w:name w:val="ListLabel 339"/>
    <w:qFormat/>
    <w:rPr>
      <w:rFonts w:cs="Segoe UI Symbol"/>
      <w:b w:val="0"/>
      <w:i w:val="0"/>
      <w:strike w:val="0"/>
      <w:dstrike w:val="0"/>
      <w:color w:val="000000"/>
      <w:position w:val="0"/>
      <w:sz w:val="22"/>
      <w:szCs w:val="22"/>
      <w:u w:val="none"/>
      <w:vertAlign w:val="baseline"/>
    </w:rPr>
  </w:style>
  <w:style w:type="character" w:customStyle="1" w:styleId="ListLabel340">
    <w:name w:val="ListLabel 340"/>
    <w:qFormat/>
    <w:rPr>
      <w:rFonts w:cs="Segoe UI Symbol"/>
      <w:b w:val="0"/>
      <w:i w:val="0"/>
      <w:strike w:val="0"/>
      <w:dstrike w:val="0"/>
      <w:color w:val="000000"/>
      <w:position w:val="0"/>
      <w:sz w:val="22"/>
      <w:szCs w:val="22"/>
      <w:u w:val="none"/>
      <w:vertAlign w:val="baseline"/>
    </w:rPr>
  </w:style>
  <w:style w:type="character" w:customStyle="1" w:styleId="ListLabel341">
    <w:name w:val="ListLabel 341"/>
    <w:qFormat/>
    <w:rPr>
      <w:rFonts w:cs="Arial"/>
      <w:b w:val="0"/>
      <w:i w:val="0"/>
      <w:strike w:val="0"/>
      <w:dstrike w:val="0"/>
      <w:color w:val="000000"/>
      <w:position w:val="0"/>
      <w:sz w:val="22"/>
      <w:szCs w:val="22"/>
      <w:u w:val="none"/>
      <w:vertAlign w:val="baseline"/>
    </w:rPr>
  </w:style>
  <w:style w:type="character" w:customStyle="1" w:styleId="ListLabel342">
    <w:name w:val="ListLabel 342"/>
    <w:qFormat/>
    <w:rPr>
      <w:rFonts w:cs="Segoe UI Symbol"/>
      <w:b w:val="0"/>
      <w:i w:val="0"/>
      <w:strike w:val="0"/>
      <w:dstrike w:val="0"/>
      <w:color w:val="000000"/>
      <w:position w:val="0"/>
      <w:sz w:val="22"/>
      <w:szCs w:val="22"/>
      <w:u w:val="none"/>
      <w:vertAlign w:val="baseline"/>
    </w:rPr>
  </w:style>
  <w:style w:type="character" w:customStyle="1" w:styleId="ListLabel343">
    <w:name w:val="ListLabel 343"/>
    <w:qFormat/>
    <w:rPr>
      <w:rFonts w:cs="Segoe UI Symbol"/>
      <w:b w:val="0"/>
      <w:i w:val="0"/>
      <w:strike w:val="0"/>
      <w:dstrike w:val="0"/>
      <w:color w:val="000000"/>
      <w:position w:val="0"/>
      <w:sz w:val="22"/>
      <w:szCs w:val="22"/>
      <w:u w:val="none"/>
      <w:vertAlign w:val="baseline"/>
    </w:rPr>
  </w:style>
  <w:style w:type="character" w:customStyle="1" w:styleId="ListLabel344">
    <w:name w:val="ListLabel 344"/>
    <w:qFormat/>
    <w:rPr>
      <w:rFonts w:cs="Arial"/>
      <w:b w:val="0"/>
      <w:i w:val="0"/>
      <w:strike w:val="0"/>
      <w:dstrike w:val="0"/>
      <w:color w:val="000000"/>
      <w:position w:val="0"/>
      <w:sz w:val="22"/>
      <w:szCs w:val="22"/>
      <w:u w:val="none"/>
      <w:vertAlign w:val="baseline"/>
    </w:rPr>
  </w:style>
  <w:style w:type="character" w:customStyle="1" w:styleId="ListLabel345">
    <w:name w:val="ListLabel 345"/>
    <w:qFormat/>
    <w:rPr>
      <w:rFonts w:cs="Segoe UI Symbol"/>
      <w:b w:val="0"/>
      <w:i w:val="0"/>
      <w:strike w:val="0"/>
      <w:dstrike w:val="0"/>
      <w:color w:val="000000"/>
      <w:position w:val="0"/>
      <w:sz w:val="22"/>
      <w:szCs w:val="22"/>
      <w:u w:val="none"/>
      <w:vertAlign w:val="baseline"/>
    </w:rPr>
  </w:style>
  <w:style w:type="character" w:customStyle="1" w:styleId="ListLabel346">
    <w:name w:val="ListLabel 346"/>
    <w:qFormat/>
    <w:rPr>
      <w:rFonts w:cs="Segoe UI Symbol"/>
      <w:b w:val="0"/>
      <w:i w:val="0"/>
      <w:strike w:val="0"/>
      <w:dstrike w:val="0"/>
      <w:color w:val="000000"/>
      <w:position w:val="0"/>
      <w:sz w:val="22"/>
      <w:szCs w:val="22"/>
      <w:u w:val="none"/>
      <w:vertAlign w:val="baseline"/>
    </w:rPr>
  </w:style>
  <w:style w:type="character" w:customStyle="1" w:styleId="ListLabel347">
    <w:name w:val="ListLabel 347"/>
    <w:qFormat/>
    <w:rPr>
      <w:rFonts w:cs="Courier New"/>
    </w:rPr>
  </w:style>
  <w:style w:type="character" w:customStyle="1" w:styleId="ListLabel348">
    <w:name w:val="ListLabel 348"/>
    <w:qFormat/>
    <w:rPr>
      <w:rFonts w:cs="Courier New"/>
    </w:rPr>
  </w:style>
  <w:style w:type="character" w:customStyle="1" w:styleId="ListLabel349">
    <w:name w:val="ListLabel 349"/>
    <w:qFormat/>
    <w:rPr>
      <w:rFonts w:cs="Courier New"/>
    </w:rPr>
  </w:style>
  <w:style w:type="character" w:customStyle="1" w:styleId="ListLabel350">
    <w:name w:val="ListLabel 350"/>
    <w:qFormat/>
    <w:rPr>
      <w:b w:val="0"/>
      <w:i w:val="0"/>
      <w:strike w:val="0"/>
      <w:dstrike w:val="0"/>
      <w:color w:val="000000"/>
      <w:position w:val="0"/>
      <w:sz w:val="22"/>
      <w:szCs w:val="22"/>
      <w:u w:val="none"/>
      <w:vertAlign w:val="baseline"/>
    </w:rPr>
  </w:style>
  <w:style w:type="character" w:customStyle="1" w:styleId="ListLabel351">
    <w:name w:val="ListLabel 351"/>
    <w:qFormat/>
    <w:rPr>
      <w:rFonts w:cs="Calibri"/>
      <w:b w:val="0"/>
      <w:i w:val="0"/>
      <w:strike w:val="0"/>
      <w:dstrike w:val="0"/>
      <w:color w:val="000000"/>
      <w:position w:val="0"/>
      <w:sz w:val="22"/>
      <w:szCs w:val="22"/>
      <w:u w:val="none"/>
      <w:vertAlign w:val="baseline"/>
    </w:rPr>
  </w:style>
  <w:style w:type="character" w:customStyle="1" w:styleId="ListLabel352">
    <w:name w:val="ListLabel 352"/>
    <w:qFormat/>
    <w:rPr>
      <w:rFonts w:cs="Calibri"/>
      <w:b w:val="0"/>
      <w:i w:val="0"/>
      <w:strike w:val="0"/>
      <w:dstrike w:val="0"/>
      <w:color w:val="000000"/>
      <w:position w:val="0"/>
      <w:sz w:val="22"/>
      <w:szCs w:val="22"/>
      <w:u w:val="none"/>
      <w:vertAlign w:val="baseline"/>
    </w:rPr>
  </w:style>
  <w:style w:type="character" w:customStyle="1" w:styleId="ListLabel353">
    <w:name w:val="ListLabel 353"/>
    <w:qFormat/>
    <w:rPr>
      <w:rFonts w:cs="Calibri"/>
      <w:b w:val="0"/>
      <w:i w:val="0"/>
      <w:strike w:val="0"/>
      <w:dstrike w:val="0"/>
      <w:color w:val="000000"/>
      <w:position w:val="0"/>
      <w:sz w:val="22"/>
      <w:szCs w:val="22"/>
      <w:u w:val="none"/>
      <w:vertAlign w:val="baseline"/>
    </w:rPr>
  </w:style>
  <w:style w:type="character" w:customStyle="1" w:styleId="ListLabel354">
    <w:name w:val="ListLabel 354"/>
    <w:qFormat/>
    <w:rPr>
      <w:rFonts w:cs="Calibri"/>
      <w:b w:val="0"/>
      <w:i w:val="0"/>
      <w:strike w:val="0"/>
      <w:dstrike w:val="0"/>
      <w:color w:val="000000"/>
      <w:position w:val="0"/>
      <w:sz w:val="22"/>
      <w:szCs w:val="22"/>
      <w:u w:val="none"/>
      <w:vertAlign w:val="baseline"/>
    </w:rPr>
  </w:style>
  <w:style w:type="character" w:customStyle="1" w:styleId="ListLabel355">
    <w:name w:val="ListLabel 355"/>
    <w:qFormat/>
    <w:rPr>
      <w:rFonts w:cs="Calibri"/>
      <w:b w:val="0"/>
      <w:i w:val="0"/>
      <w:strike w:val="0"/>
      <w:dstrike w:val="0"/>
      <w:color w:val="000000"/>
      <w:position w:val="0"/>
      <w:sz w:val="22"/>
      <w:szCs w:val="22"/>
      <w:u w:val="none"/>
      <w:vertAlign w:val="baseline"/>
    </w:rPr>
  </w:style>
  <w:style w:type="character" w:customStyle="1" w:styleId="ListLabel356">
    <w:name w:val="ListLabel 356"/>
    <w:qFormat/>
    <w:rPr>
      <w:rFonts w:cs="Calibri"/>
      <w:b w:val="0"/>
      <w:i w:val="0"/>
      <w:strike w:val="0"/>
      <w:dstrike w:val="0"/>
      <w:color w:val="000000"/>
      <w:position w:val="0"/>
      <w:sz w:val="22"/>
      <w:szCs w:val="22"/>
      <w:u w:val="none"/>
      <w:vertAlign w:val="baseline"/>
    </w:rPr>
  </w:style>
  <w:style w:type="character" w:customStyle="1" w:styleId="ListLabel357">
    <w:name w:val="ListLabel 357"/>
    <w:qFormat/>
    <w:rPr>
      <w:rFonts w:cs="Calibri"/>
      <w:b w:val="0"/>
      <w:i w:val="0"/>
      <w:strike w:val="0"/>
      <w:dstrike w:val="0"/>
      <w:color w:val="000000"/>
      <w:position w:val="0"/>
      <w:sz w:val="22"/>
      <w:szCs w:val="22"/>
      <w:u w:val="none"/>
      <w:vertAlign w:val="baseline"/>
    </w:rPr>
  </w:style>
  <w:style w:type="character" w:customStyle="1" w:styleId="ListLabel358">
    <w:name w:val="ListLabel 358"/>
    <w:qFormat/>
    <w:rPr>
      <w:rFonts w:cs="Calibri"/>
      <w:b w:val="0"/>
      <w:i w:val="0"/>
      <w:strike w:val="0"/>
      <w:dstrike w:val="0"/>
      <w:color w:val="000000"/>
      <w:position w:val="0"/>
      <w:sz w:val="22"/>
      <w:szCs w:val="22"/>
      <w:u w:val="none"/>
      <w:vertAlign w:val="baseline"/>
    </w:rPr>
  </w:style>
  <w:style w:type="character" w:customStyle="1" w:styleId="ListLabel359">
    <w:name w:val="ListLabel 359"/>
    <w:qFormat/>
    <w:rPr>
      <w:b w:val="0"/>
      <w:i w:val="0"/>
      <w:strike w:val="0"/>
      <w:dstrike w:val="0"/>
      <w:color w:val="000000"/>
      <w:position w:val="0"/>
      <w:sz w:val="22"/>
      <w:szCs w:val="22"/>
      <w:u w:val="none"/>
      <w:vertAlign w:val="baseline"/>
    </w:rPr>
  </w:style>
  <w:style w:type="character" w:customStyle="1" w:styleId="ListLabel360">
    <w:name w:val="ListLabel 360"/>
    <w:qFormat/>
    <w:rPr>
      <w:rFonts w:cs="Calibri"/>
      <w:b w:val="0"/>
      <w:i w:val="0"/>
      <w:strike w:val="0"/>
      <w:dstrike w:val="0"/>
      <w:color w:val="000000"/>
      <w:position w:val="0"/>
      <w:sz w:val="22"/>
      <w:szCs w:val="22"/>
      <w:u w:val="none"/>
      <w:vertAlign w:val="baseline"/>
    </w:rPr>
  </w:style>
  <w:style w:type="character" w:customStyle="1" w:styleId="ListLabel361">
    <w:name w:val="ListLabel 361"/>
    <w:qFormat/>
    <w:rPr>
      <w:rFonts w:cs="Calibri"/>
      <w:b w:val="0"/>
      <w:i w:val="0"/>
      <w:strike w:val="0"/>
      <w:dstrike w:val="0"/>
      <w:color w:val="000000"/>
      <w:position w:val="0"/>
      <w:sz w:val="22"/>
      <w:szCs w:val="22"/>
      <w:u w:val="none"/>
      <w:vertAlign w:val="baseline"/>
    </w:rPr>
  </w:style>
  <w:style w:type="character" w:customStyle="1" w:styleId="ListLabel362">
    <w:name w:val="ListLabel 362"/>
    <w:qFormat/>
    <w:rPr>
      <w:rFonts w:cs="Calibri"/>
      <w:b w:val="0"/>
      <w:i w:val="0"/>
      <w:strike w:val="0"/>
      <w:dstrike w:val="0"/>
      <w:color w:val="000000"/>
      <w:position w:val="0"/>
      <w:sz w:val="22"/>
      <w:szCs w:val="22"/>
      <w:u w:val="none"/>
      <w:vertAlign w:val="baseline"/>
    </w:rPr>
  </w:style>
  <w:style w:type="character" w:customStyle="1" w:styleId="ListLabel363">
    <w:name w:val="ListLabel 363"/>
    <w:qFormat/>
    <w:rPr>
      <w:rFonts w:cs="Calibri"/>
      <w:b w:val="0"/>
      <w:i w:val="0"/>
      <w:strike w:val="0"/>
      <w:dstrike w:val="0"/>
      <w:color w:val="000000"/>
      <w:position w:val="0"/>
      <w:sz w:val="22"/>
      <w:szCs w:val="22"/>
      <w:u w:val="none"/>
      <w:vertAlign w:val="baseline"/>
    </w:rPr>
  </w:style>
  <w:style w:type="character" w:customStyle="1" w:styleId="ListLabel364">
    <w:name w:val="ListLabel 364"/>
    <w:qFormat/>
    <w:rPr>
      <w:rFonts w:cs="Calibri"/>
      <w:b w:val="0"/>
      <w:i w:val="0"/>
      <w:strike w:val="0"/>
      <w:dstrike w:val="0"/>
      <w:color w:val="000000"/>
      <w:position w:val="0"/>
      <w:sz w:val="22"/>
      <w:szCs w:val="22"/>
      <w:u w:val="none"/>
      <w:vertAlign w:val="baseline"/>
    </w:rPr>
  </w:style>
  <w:style w:type="character" w:customStyle="1" w:styleId="ListLabel365">
    <w:name w:val="ListLabel 365"/>
    <w:qFormat/>
    <w:rPr>
      <w:rFonts w:cs="Calibri"/>
      <w:b w:val="0"/>
      <w:i w:val="0"/>
      <w:strike w:val="0"/>
      <w:dstrike w:val="0"/>
      <w:color w:val="000000"/>
      <w:position w:val="0"/>
      <w:sz w:val="22"/>
      <w:szCs w:val="22"/>
      <w:u w:val="none"/>
      <w:vertAlign w:val="baseline"/>
    </w:rPr>
  </w:style>
  <w:style w:type="character" w:customStyle="1" w:styleId="ListLabel366">
    <w:name w:val="ListLabel 366"/>
    <w:qFormat/>
    <w:rPr>
      <w:rFonts w:cs="Calibri"/>
      <w:b w:val="0"/>
      <w:i w:val="0"/>
      <w:strike w:val="0"/>
      <w:dstrike w:val="0"/>
      <w:color w:val="000000"/>
      <w:position w:val="0"/>
      <w:sz w:val="22"/>
      <w:szCs w:val="22"/>
      <w:u w:val="none"/>
      <w:vertAlign w:val="baseline"/>
    </w:rPr>
  </w:style>
  <w:style w:type="character" w:customStyle="1" w:styleId="ListLabel367">
    <w:name w:val="ListLabel 367"/>
    <w:qFormat/>
    <w:rPr>
      <w:rFonts w:cs="Calibri"/>
      <w:b w:val="0"/>
      <w:i w:val="0"/>
      <w:strike w:val="0"/>
      <w:dstrike w:val="0"/>
      <w:color w:val="000000"/>
      <w:position w:val="0"/>
      <w:sz w:val="22"/>
      <w:szCs w:val="22"/>
      <w:u w:val="none"/>
      <w:vertAlign w:val="baseline"/>
    </w:rPr>
  </w:style>
  <w:style w:type="character" w:customStyle="1" w:styleId="ListLabel368">
    <w:name w:val="ListLabel 368"/>
    <w:qFormat/>
    <w:rPr>
      <w:b w:val="0"/>
      <w:i w:val="0"/>
      <w:strike w:val="0"/>
      <w:dstrike w:val="0"/>
      <w:color w:val="000000"/>
      <w:position w:val="0"/>
      <w:sz w:val="22"/>
      <w:szCs w:val="22"/>
      <w:u w:val="none"/>
      <w:vertAlign w:val="baseline"/>
    </w:rPr>
  </w:style>
  <w:style w:type="character" w:customStyle="1" w:styleId="ListLabel369">
    <w:name w:val="ListLabel 369"/>
    <w:qFormat/>
    <w:rPr>
      <w:rFonts w:cs="Calibri"/>
      <w:b w:val="0"/>
      <w:i w:val="0"/>
      <w:strike w:val="0"/>
      <w:dstrike w:val="0"/>
      <w:color w:val="000000"/>
      <w:position w:val="0"/>
      <w:sz w:val="22"/>
      <w:szCs w:val="22"/>
      <w:u w:val="none"/>
      <w:vertAlign w:val="baseline"/>
    </w:rPr>
  </w:style>
  <w:style w:type="character" w:customStyle="1" w:styleId="ListLabel370">
    <w:name w:val="ListLabel 370"/>
    <w:qFormat/>
    <w:rPr>
      <w:rFonts w:cs="Calibri"/>
      <w:b w:val="0"/>
      <w:i w:val="0"/>
      <w:strike w:val="0"/>
      <w:dstrike w:val="0"/>
      <w:color w:val="000000"/>
      <w:position w:val="0"/>
      <w:sz w:val="22"/>
      <w:szCs w:val="22"/>
      <w:u w:val="none"/>
      <w:vertAlign w:val="baseline"/>
    </w:rPr>
  </w:style>
  <w:style w:type="character" w:customStyle="1" w:styleId="ListLabel371">
    <w:name w:val="ListLabel 371"/>
    <w:qFormat/>
    <w:rPr>
      <w:rFonts w:cs="Calibri"/>
      <w:b w:val="0"/>
      <w:i w:val="0"/>
      <w:strike w:val="0"/>
      <w:dstrike w:val="0"/>
      <w:color w:val="000000"/>
      <w:position w:val="0"/>
      <w:sz w:val="22"/>
      <w:szCs w:val="22"/>
      <w:u w:val="none"/>
      <w:vertAlign w:val="baseline"/>
    </w:rPr>
  </w:style>
  <w:style w:type="character" w:customStyle="1" w:styleId="ListLabel372">
    <w:name w:val="ListLabel 372"/>
    <w:qFormat/>
    <w:rPr>
      <w:rFonts w:cs="Calibri"/>
      <w:b w:val="0"/>
      <w:i w:val="0"/>
      <w:strike w:val="0"/>
      <w:dstrike w:val="0"/>
      <w:color w:val="000000"/>
      <w:position w:val="0"/>
      <w:sz w:val="22"/>
      <w:szCs w:val="22"/>
      <w:u w:val="none"/>
      <w:vertAlign w:val="baseline"/>
    </w:rPr>
  </w:style>
  <w:style w:type="character" w:customStyle="1" w:styleId="ListLabel373">
    <w:name w:val="ListLabel 373"/>
    <w:qFormat/>
    <w:rPr>
      <w:rFonts w:cs="Calibri"/>
      <w:b w:val="0"/>
      <w:i w:val="0"/>
      <w:strike w:val="0"/>
      <w:dstrike w:val="0"/>
      <w:color w:val="000000"/>
      <w:position w:val="0"/>
      <w:sz w:val="22"/>
      <w:szCs w:val="22"/>
      <w:u w:val="none"/>
      <w:vertAlign w:val="baseline"/>
    </w:rPr>
  </w:style>
  <w:style w:type="character" w:customStyle="1" w:styleId="ListLabel374">
    <w:name w:val="ListLabel 374"/>
    <w:qFormat/>
    <w:rPr>
      <w:rFonts w:cs="Calibri"/>
      <w:b w:val="0"/>
      <w:i w:val="0"/>
      <w:strike w:val="0"/>
      <w:dstrike w:val="0"/>
      <w:color w:val="000000"/>
      <w:position w:val="0"/>
      <w:sz w:val="22"/>
      <w:szCs w:val="22"/>
      <w:u w:val="none"/>
      <w:vertAlign w:val="baseline"/>
    </w:rPr>
  </w:style>
  <w:style w:type="character" w:customStyle="1" w:styleId="ListLabel375">
    <w:name w:val="ListLabel 375"/>
    <w:qFormat/>
    <w:rPr>
      <w:rFonts w:cs="Calibri"/>
      <w:b w:val="0"/>
      <w:i w:val="0"/>
      <w:strike w:val="0"/>
      <w:dstrike w:val="0"/>
      <w:color w:val="000000"/>
      <w:position w:val="0"/>
      <w:sz w:val="22"/>
      <w:szCs w:val="22"/>
      <w:u w:val="none"/>
      <w:vertAlign w:val="baseline"/>
    </w:rPr>
  </w:style>
  <w:style w:type="character" w:customStyle="1" w:styleId="ListLabel376">
    <w:name w:val="ListLabel 376"/>
    <w:qFormat/>
    <w:rPr>
      <w:rFonts w:cs="Calibri"/>
      <w:b w:val="0"/>
      <w:i w:val="0"/>
      <w:strike w:val="0"/>
      <w:dstrike w:val="0"/>
      <w:color w:val="000000"/>
      <w:position w:val="0"/>
      <w:sz w:val="22"/>
      <w:szCs w:val="22"/>
      <w:u w:val="none"/>
      <w:vertAlign w:val="baseline"/>
    </w:rPr>
  </w:style>
  <w:style w:type="character" w:customStyle="1" w:styleId="ListLabel377">
    <w:name w:val="ListLabel 377"/>
    <w:qFormat/>
    <w:rPr>
      <w:b w:val="0"/>
      <w:i w:val="0"/>
      <w:strike w:val="0"/>
      <w:dstrike w:val="0"/>
      <w:color w:val="000000"/>
      <w:position w:val="0"/>
      <w:sz w:val="22"/>
      <w:szCs w:val="22"/>
      <w:u w:val="none"/>
      <w:vertAlign w:val="baseline"/>
    </w:rPr>
  </w:style>
  <w:style w:type="character" w:customStyle="1" w:styleId="ListLabel378">
    <w:name w:val="ListLabel 378"/>
    <w:qFormat/>
    <w:rPr>
      <w:rFonts w:cs="Segoe UI Symbol"/>
      <w:b w:val="0"/>
      <w:i w:val="0"/>
      <w:strike w:val="0"/>
      <w:dstrike w:val="0"/>
      <w:color w:val="000000"/>
      <w:position w:val="0"/>
      <w:sz w:val="22"/>
      <w:szCs w:val="22"/>
      <w:u w:val="none"/>
      <w:vertAlign w:val="baseline"/>
    </w:rPr>
  </w:style>
  <w:style w:type="character" w:customStyle="1" w:styleId="ListLabel379">
    <w:name w:val="ListLabel 379"/>
    <w:qFormat/>
    <w:rPr>
      <w:rFonts w:cs="Segoe UI Symbol"/>
      <w:b w:val="0"/>
      <w:i w:val="0"/>
      <w:strike w:val="0"/>
      <w:dstrike w:val="0"/>
      <w:color w:val="000000"/>
      <w:position w:val="0"/>
      <w:sz w:val="22"/>
      <w:szCs w:val="22"/>
      <w:u w:val="none"/>
      <w:vertAlign w:val="baseline"/>
    </w:rPr>
  </w:style>
  <w:style w:type="character" w:customStyle="1" w:styleId="ListLabel380">
    <w:name w:val="ListLabel 380"/>
    <w:qFormat/>
    <w:rPr>
      <w:rFonts w:cs="Arial"/>
      <w:b w:val="0"/>
      <w:i w:val="0"/>
      <w:strike w:val="0"/>
      <w:dstrike w:val="0"/>
      <w:color w:val="000000"/>
      <w:position w:val="0"/>
      <w:sz w:val="22"/>
      <w:szCs w:val="22"/>
      <w:u w:val="none"/>
      <w:vertAlign w:val="baseline"/>
    </w:rPr>
  </w:style>
  <w:style w:type="character" w:customStyle="1" w:styleId="ListLabel381">
    <w:name w:val="ListLabel 381"/>
    <w:qFormat/>
    <w:rPr>
      <w:rFonts w:cs="Segoe UI Symbol"/>
      <w:b w:val="0"/>
      <w:i w:val="0"/>
      <w:strike w:val="0"/>
      <w:dstrike w:val="0"/>
      <w:color w:val="000000"/>
      <w:position w:val="0"/>
      <w:sz w:val="22"/>
      <w:szCs w:val="22"/>
      <w:u w:val="none"/>
      <w:vertAlign w:val="baseline"/>
    </w:rPr>
  </w:style>
  <w:style w:type="character" w:customStyle="1" w:styleId="ListLabel382">
    <w:name w:val="ListLabel 382"/>
    <w:qFormat/>
    <w:rPr>
      <w:rFonts w:cs="Segoe UI Symbol"/>
      <w:b w:val="0"/>
      <w:i w:val="0"/>
      <w:strike w:val="0"/>
      <w:dstrike w:val="0"/>
      <w:color w:val="000000"/>
      <w:position w:val="0"/>
      <w:sz w:val="22"/>
      <w:szCs w:val="22"/>
      <w:u w:val="none"/>
      <w:vertAlign w:val="baseline"/>
    </w:rPr>
  </w:style>
  <w:style w:type="character" w:customStyle="1" w:styleId="ListLabel383">
    <w:name w:val="ListLabel 383"/>
    <w:qFormat/>
    <w:rPr>
      <w:rFonts w:cs="Arial"/>
      <w:b w:val="0"/>
      <w:i w:val="0"/>
      <w:strike w:val="0"/>
      <w:dstrike w:val="0"/>
      <w:color w:val="000000"/>
      <w:position w:val="0"/>
      <w:sz w:val="22"/>
      <w:szCs w:val="22"/>
      <w:u w:val="none"/>
      <w:vertAlign w:val="baseline"/>
    </w:rPr>
  </w:style>
  <w:style w:type="character" w:customStyle="1" w:styleId="ListLabel384">
    <w:name w:val="ListLabel 384"/>
    <w:qFormat/>
    <w:rPr>
      <w:rFonts w:cs="Segoe UI Symbol"/>
      <w:b w:val="0"/>
      <w:i w:val="0"/>
      <w:strike w:val="0"/>
      <w:dstrike w:val="0"/>
      <w:color w:val="000000"/>
      <w:position w:val="0"/>
      <w:sz w:val="22"/>
      <w:szCs w:val="22"/>
      <w:u w:val="none"/>
      <w:vertAlign w:val="baseline"/>
    </w:rPr>
  </w:style>
  <w:style w:type="character" w:customStyle="1" w:styleId="ListLabel385">
    <w:name w:val="ListLabel 385"/>
    <w:qFormat/>
    <w:rPr>
      <w:rFonts w:cs="Segoe UI Symbol"/>
      <w:b w:val="0"/>
      <w:i w:val="0"/>
      <w:strike w:val="0"/>
      <w:dstrike w:val="0"/>
      <w:color w:val="000000"/>
      <w:position w:val="0"/>
      <w:sz w:val="22"/>
      <w:szCs w:val="22"/>
      <w:u w:val="none"/>
      <w:vertAlign w:val="baseline"/>
    </w:rPr>
  </w:style>
  <w:style w:type="character" w:customStyle="1" w:styleId="ListLabel386">
    <w:name w:val="ListLabel 386"/>
    <w:qFormat/>
    <w:rPr>
      <w:b w:val="0"/>
      <w:i w:val="0"/>
      <w:strike w:val="0"/>
      <w:dstrike w:val="0"/>
      <w:color w:val="000000"/>
      <w:position w:val="0"/>
      <w:sz w:val="22"/>
      <w:szCs w:val="22"/>
      <w:u w:val="none"/>
      <w:vertAlign w:val="baseline"/>
    </w:rPr>
  </w:style>
  <w:style w:type="character" w:customStyle="1" w:styleId="ListLabel387">
    <w:name w:val="ListLabel 387"/>
    <w:qFormat/>
    <w:rPr>
      <w:rFonts w:cs="Segoe UI Symbol"/>
      <w:b w:val="0"/>
      <w:i w:val="0"/>
      <w:strike w:val="0"/>
      <w:dstrike w:val="0"/>
      <w:color w:val="000000"/>
      <w:position w:val="0"/>
      <w:sz w:val="22"/>
      <w:szCs w:val="22"/>
      <w:u w:val="none"/>
      <w:vertAlign w:val="baseline"/>
    </w:rPr>
  </w:style>
  <w:style w:type="character" w:customStyle="1" w:styleId="ListLabel388">
    <w:name w:val="ListLabel 388"/>
    <w:qFormat/>
    <w:rPr>
      <w:rFonts w:cs="Segoe UI Symbol"/>
      <w:b w:val="0"/>
      <w:i w:val="0"/>
      <w:strike w:val="0"/>
      <w:dstrike w:val="0"/>
      <w:color w:val="000000"/>
      <w:position w:val="0"/>
      <w:sz w:val="22"/>
      <w:szCs w:val="22"/>
      <w:u w:val="none"/>
      <w:vertAlign w:val="baseline"/>
    </w:rPr>
  </w:style>
  <w:style w:type="character" w:customStyle="1" w:styleId="ListLabel389">
    <w:name w:val="ListLabel 389"/>
    <w:qFormat/>
    <w:rPr>
      <w:rFonts w:cs="Arial"/>
      <w:b w:val="0"/>
      <w:i w:val="0"/>
      <w:strike w:val="0"/>
      <w:dstrike w:val="0"/>
      <w:color w:val="000000"/>
      <w:position w:val="0"/>
      <w:sz w:val="22"/>
      <w:szCs w:val="22"/>
      <w:u w:val="none"/>
      <w:vertAlign w:val="baseline"/>
    </w:rPr>
  </w:style>
  <w:style w:type="character" w:customStyle="1" w:styleId="ListLabel390">
    <w:name w:val="ListLabel 390"/>
    <w:qFormat/>
    <w:rPr>
      <w:rFonts w:cs="Segoe UI Symbol"/>
      <w:b w:val="0"/>
      <w:i w:val="0"/>
      <w:strike w:val="0"/>
      <w:dstrike w:val="0"/>
      <w:color w:val="000000"/>
      <w:position w:val="0"/>
      <w:sz w:val="22"/>
      <w:szCs w:val="22"/>
      <w:u w:val="none"/>
      <w:vertAlign w:val="baseline"/>
    </w:rPr>
  </w:style>
  <w:style w:type="character" w:customStyle="1" w:styleId="ListLabel391">
    <w:name w:val="ListLabel 391"/>
    <w:qFormat/>
    <w:rPr>
      <w:rFonts w:cs="Segoe UI Symbol"/>
      <w:b w:val="0"/>
      <w:i w:val="0"/>
      <w:strike w:val="0"/>
      <w:dstrike w:val="0"/>
      <w:color w:val="000000"/>
      <w:position w:val="0"/>
      <w:sz w:val="22"/>
      <w:szCs w:val="22"/>
      <w:u w:val="none"/>
      <w:vertAlign w:val="baseline"/>
    </w:rPr>
  </w:style>
  <w:style w:type="character" w:customStyle="1" w:styleId="ListLabel392">
    <w:name w:val="ListLabel 392"/>
    <w:qFormat/>
    <w:rPr>
      <w:rFonts w:cs="Arial"/>
      <w:b w:val="0"/>
      <w:i w:val="0"/>
      <w:strike w:val="0"/>
      <w:dstrike w:val="0"/>
      <w:color w:val="000000"/>
      <w:position w:val="0"/>
      <w:sz w:val="22"/>
      <w:szCs w:val="22"/>
      <w:u w:val="none"/>
      <w:vertAlign w:val="baseline"/>
    </w:rPr>
  </w:style>
  <w:style w:type="character" w:customStyle="1" w:styleId="ListLabel393">
    <w:name w:val="ListLabel 393"/>
    <w:qFormat/>
    <w:rPr>
      <w:rFonts w:cs="Segoe UI Symbol"/>
      <w:b w:val="0"/>
      <w:i w:val="0"/>
      <w:strike w:val="0"/>
      <w:dstrike w:val="0"/>
      <w:color w:val="000000"/>
      <w:position w:val="0"/>
      <w:sz w:val="22"/>
      <w:szCs w:val="22"/>
      <w:u w:val="none"/>
      <w:vertAlign w:val="baseline"/>
    </w:rPr>
  </w:style>
  <w:style w:type="character" w:customStyle="1" w:styleId="ListLabel394">
    <w:name w:val="ListLabel 394"/>
    <w:qFormat/>
    <w:rPr>
      <w:rFonts w:cs="Segoe UI Symbol"/>
      <w:b w:val="0"/>
      <w:i w:val="0"/>
      <w:strike w:val="0"/>
      <w:dstrike w:val="0"/>
      <w:color w:val="000000"/>
      <w:position w:val="0"/>
      <w:sz w:val="22"/>
      <w:szCs w:val="22"/>
      <w:u w:val="none"/>
      <w:vertAlign w:val="baseline"/>
    </w:rPr>
  </w:style>
  <w:style w:type="character" w:customStyle="1" w:styleId="ListLabel395">
    <w:name w:val="ListLabel 395"/>
    <w:qFormat/>
    <w:rPr>
      <w:b w:val="0"/>
      <w:i w:val="0"/>
      <w:strike w:val="0"/>
      <w:dstrike w:val="0"/>
      <w:color w:val="000000"/>
      <w:position w:val="0"/>
      <w:sz w:val="22"/>
      <w:szCs w:val="22"/>
      <w:u w:val="none"/>
      <w:vertAlign w:val="baseline"/>
    </w:rPr>
  </w:style>
  <w:style w:type="character" w:customStyle="1" w:styleId="ListLabel396">
    <w:name w:val="ListLabel 396"/>
    <w:qFormat/>
    <w:rPr>
      <w:rFonts w:cs="Calibri"/>
      <w:b w:val="0"/>
      <w:i w:val="0"/>
      <w:strike w:val="0"/>
      <w:dstrike w:val="0"/>
      <w:color w:val="000000"/>
      <w:position w:val="0"/>
      <w:sz w:val="22"/>
      <w:szCs w:val="22"/>
      <w:u w:val="none"/>
      <w:vertAlign w:val="baseline"/>
    </w:rPr>
  </w:style>
  <w:style w:type="character" w:customStyle="1" w:styleId="ListLabel397">
    <w:name w:val="ListLabel 397"/>
    <w:qFormat/>
    <w:rPr>
      <w:rFonts w:cs="Calibri"/>
      <w:b w:val="0"/>
      <w:i w:val="0"/>
      <w:strike w:val="0"/>
      <w:dstrike w:val="0"/>
      <w:color w:val="000000"/>
      <w:position w:val="0"/>
      <w:sz w:val="22"/>
      <w:szCs w:val="22"/>
      <w:u w:val="none"/>
      <w:vertAlign w:val="baseline"/>
    </w:rPr>
  </w:style>
  <w:style w:type="character" w:customStyle="1" w:styleId="ListLabel398">
    <w:name w:val="ListLabel 398"/>
    <w:qFormat/>
    <w:rPr>
      <w:rFonts w:cs="Calibri"/>
      <w:b w:val="0"/>
      <w:i w:val="0"/>
      <w:strike w:val="0"/>
      <w:dstrike w:val="0"/>
      <w:color w:val="000000"/>
      <w:position w:val="0"/>
      <w:sz w:val="22"/>
      <w:szCs w:val="22"/>
      <w:u w:val="none"/>
      <w:vertAlign w:val="baseline"/>
    </w:rPr>
  </w:style>
  <w:style w:type="character" w:customStyle="1" w:styleId="ListLabel399">
    <w:name w:val="ListLabel 399"/>
    <w:qFormat/>
    <w:rPr>
      <w:rFonts w:cs="Calibri"/>
      <w:b w:val="0"/>
      <w:i w:val="0"/>
      <w:strike w:val="0"/>
      <w:dstrike w:val="0"/>
      <w:color w:val="000000"/>
      <w:position w:val="0"/>
      <w:sz w:val="22"/>
      <w:szCs w:val="22"/>
      <w:u w:val="none"/>
      <w:vertAlign w:val="baseline"/>
    </w:rPr>
  </w:style>
  <w:style w:type="character" w:customStyle="1" w:styleId="ListLabel400">
    <w:name w:val="ListLabel 400"/>
    <w:qFormat/>
    <w:rPr>
      <w:rFonts w:cs="Calibri"/>
      <w:b w:val="0"/>
      <w:i w:val="0"/>
      <w:strike w:val="0"/>
      <w:dstrike w:val="0"/>
      <w:color w:val="000000"/>
      <w:position w:val="0"/>
      <w:sz w:val="22"/>
      <w:szCs w:val="22"/>
      <w:u w:val="none"/>
      <w:vertAlign w:val="baseline"/>
    </w:rPr>
  </w:style>
  <w:style w:type="character" w:customStyle="1" w:styleId="ListLabel401">
    <w:name w:val="ListLabel 401"/>
    <w:qFormat/>
    <w:rPr>
      <w:rFonts w:cs="Calibri"/>
      <w:b w:val="0"/>
      <w:i w:val="0"/>
      <w:strike w:val="0"/>
      <w:dstrike w:val="0"/>
      <w:color w:val="000000"/>
      <w:position w:val="0"/>
      <w:sz w:val="22"/>
      <w:szCs w:val="22"/>
      <w:u w:val="none"/>
      <w:vertAlign w:val="baseline"/>
    </w:rPr>
  </w:style>
  <w:style w:type="character" w:customStyle="1" w:styleId="ListLabel402">
    <w:name w:val="ListLabel 402"/>
    <w:qFormat/>
    <w:rPr>
      <w:rFonts w:cs="Calibri"/>
      <w:b w:val="0"/>
      <w:i w:val="0"/>
      <w:strike w:val="0"/>
      <w:dstrike w:val="0"/>
      <w:color w:val="000000"/>
      <w:position w:val="0"/>
      <w:sz w:val="22"/>
      <w:szCs w:val="22"/>
      <w:u w:val="none"/>
      <w:vertAlign w:val="baseline"/>
    </w:rPr>
  </w:style>
  <w:style w:type="character" w:customStyle="1" w:styleId="ListLabel403">
    <w:name w:val="ListLabel 403"/>
    <w:qFormat/>
    <w:rPr>
      <w:rFonts w:cs="Calibri"/>
      <w:b w:val="0"/>
      <w:i w:val="0"/>
      <w:strike w:val="0"/>
      <w:dstrike w:val="0"/>
      <w:color w:val="000000"/>
      <w:position w:val="0"/>
      <w:sz w:val="22"/>
      <w:szCs w:val="22"/>
      <w:u w:val="none"/>
      <w:vertAlign w:val="baseline"/>
    </w:rPr>
  </w:style>
  <w:style w:type="character" w:customStyle="1" w:styleId="ListLabel404">
    <w:name w:val="ListLabel 404"/>
    <w:qFormat/>
    <w:rPr>
      <w:rFonts w:eastAsia="Arial" w:cs="Arial"/>
      <w:b/>
      <w:sz w:val="28"/>
    </w:rPr>
  </w:style>
  <w:style w:type="character" w:customStyle="1" w:styleId="ListLabel405">
    <w:name w:val="ListLabel 405"/>
    <w:qFormat/>
    <w:rPr>
      <w:rFonts w:cs="Courier New"/>
    </w:rPr>
  </w:style>
  <w:style w:type="character" w:customStyle="1" w:styleId="ListLabel406">
    <w:name w:val="ListLabel 406"/>
    <w:qFormat/>
    <w:rPr>
      <w:rFonts w:cs="Courier New"/>
    </w:rPr>
  </w:style>
  <w:style w:type="character" w:customStyle="1" w:styleId="ListLabel407">
    <w:name w:val="ListLabel 407"/>
    <w:qFormat/>
    <w:rPr>
      <w:rFonts w:cs="Courier New"/>
    </w:rPr>
  </w:style>
  <w:style w:type="character" w:customStyle="1" w:styleId="ListLabel408">
    <w:name w:val="ListLabel 408"/>
    <w:qFormat/>
    <w:rPr>
      <w:b w:val="0"/>
      <w:i w:val="0"/>
      <w:strike w:val="0"/>
      <w:dstrike w:val="0"/>
      <w:color w:val="000000"/>
      <w:position w:val="0"/>
      <w:sz w:val="22"/>
      <w:szCs w:val="22"/>
      <w:u w:val="none"/>
      <w:vertAlign w:val="baseline"/>
    </w:rPr>
  </w:style>
  <w:style w:type="character" w:customStyle="1" w:styleId="ListLabel409">
    <w:name w:val="ListLabel 409"/>
    <w:qFormat/>
    <w:rPr>
      <w:rFonts w:cs="Calibri"/>
      <w:b w:val="0"/>
      <w:i w:val="0"/>
      <w:strike w:val="0"/>
      <w:dstrike w:val="0"/>
      <w:color w:val="000000"/>
      <w:position w:val="0"/>
      <w:sz w:val="22"/>
      <w:szCs w:val="22"/>
      <w:u w:val="none"/>
      <w:vertAlign w:val="baseline"/>
    </w:rPr>
  </w:style>
  <w:style w:type="character" w:customStyle="1" w:styleId="ListLabel410">
    <w:name w:val="ListLabel 410"/>
    <w:qFormat/>
    <w:rPr>
      <w:rFonts w:cs="Calibri"/>
      <w:b w:val="0"/>
      <w:i w:val="0"/>
      <w:strike w:val="0"/>
      <w:dstrike w:val="0"/>
      <w:color w:val="000000"/>
      <w:position w:val="0"/>
      <w:sz w:val="22"/>
      <w:szCs w:val="22"/>
      <w:u w:val="none"/>
      <w:vertAlign w:val="baseline"/>
    </w:rPr>
  </w:style>
  <w:style w:type="character" w:customStyle="1" w:styleId="ListLabel411">
    <w:name w:val="ListLabel 411"/>
    <w:qFormat/>
    <w:rPr>
      <w:rFonts w:cs="Calibri"/>
      <w:b w:val="0"/>
      <w:i w:val="0"/>
      <w:strike w:val="0"/>
      <w:dstrike w:val="0"/>
      <w:color w:val="000000"/>
      <w:position w:val="0"/>
      <w:sz w:val="22"/>
      <w:szCs w:val="22"/>
      <w:u w:val="none"/>
      <w:vertAlign w:val="baseline"/>
    </w:rPr>
  </w:style>
  <w:style w:type="character" w:customStyle="1" w:styleId="ListLabel412">
    <w:name w:val="ListLabel 412"/>
    <w:qFormat/>
    <w:rPr>
      <w:rFonts w:cs="Calibri"/>
      <w:b w:val="0"/>
      <w:i w:val="0"/>
      <w:strike w:val="0"/>
      <w:dstrike w:val="0"/>
      <w:color w:val="000000"/>
      <w:position w:val="0"/>
      <w:sz w:val="22"/>
      <w:szCs w:val="22"/>
      <w:u w:val="none"/>
      <w:vertAlign w:val="baseline"/>
    </w:rPr>
  </w:style>
  <w:style w:type="character" w:customStyle="1" w:styleId="ListLabel413">
    <w:name w:val="ListLabel 413"/>
    <w:qFormat/>
    <w:rPr>
      <w:rFonts w:cs="Calibri"/>
      <w:b w:val="0"/>
      <w:i w:val="0"/>
      <w:strike w:val="0"/>
      <w:dstrike w:val="0"/>
      <w:color w:val="000000"/>
      <w:position w:val="0"/>
      <w:sz w:val="22"/>
      <w:szCs w:val="22"/>
      <w:u w:val="none"/>
      <w:vertAlign w:val="baseline"/>
    </w:rPr>
  </w:style>
  <w:style w:type="character" w:customStyle="1" w:styleId="ListLabel414">
    <w:name w:val="ListLabel 414"/>
    <w:qFormat/>
    <w:rPr>
      <w:rFonts w:cs="Calibri"/>
      <w:b w:val="0"/>
      <w:i w:val="0"/>
      <w:strike w:val="0"/>
      <w:dstrike w:val="0"/>
      <w:color w:val="000000"/>
      <w:position w:val="0"/>
      <w:sz w:val="22"/>
      <w:szCs w:val="22"/>
      <w:u w:val="none"/>
      <w:vertAlign w:val="baseline"/>
    </w:rPr>
  </w:style>
  <w:style w:type="character" w:customStyle="1" w:styleId="ListLabel415">
    <w:name w:val="ListLabel 415"/>
    <w:qFormat/>
    <w:rPr>
      <w:rFonts w:cs="Calibri"/>
      <w:b w:val="0"/>
      <w:i w:val="0"/>
      <w:strike w:val="0"/>
      <w:dstrike w:val="0"/>
      <w:color w:val="000000"/>
      <w:position w:val="0"/>
      <w:sz w:val="22"/>
      <w:szCs w:val="22"/>
      <w:u w:val="none"/>
      <w:vertAlign w:val="baseline"/>
    </w:rPr>
  </w:style>
  <w:style w:type="character" w:customStyle="1" w:styleId="ListLabel416">
    <w:name w:val="ListLabel 416"/>
    <w:qFormat/>
    <w:rPr>
      <w:rFonts w:cs="Calibri"/>
      <w:b w:val="0"/>
      <w:i w:val="0"/>
      <w:strike w:val="0"/>
      <w:dstrike w:val="0"/>
      <w:color w:val="000000"/>
      <w:position w:val="0"/>
      <w:sz w:val="22"/>
      <w:szCs w:val="22"/>
      <w:u w:val="none"/>
      <w:vertAlign w:val="baseline"/>
    </w:rPr>
  </w:style>
  <w:style w:type="character" w:customStyle="1" w:styleId="ListLabel417">
    <w:name w:val="ListLabel 417"/>
    <w:qFormat/>
  </w:style>
  <w:style w:type="character" w:customStyle="1" w:styleId="ListLabel418">
    <w:name w:val="ListLabel 418"/>
    <w:qFormat/>
    <w:rPr>
      <w:rFonts w:ascii="Arial" w:hAnsi="Arial" w:cs="Calibri"/>
      <w:sz w:val="22"/>
    </w:rPr>
  </w:style>
  <w:style w:type="character" w:customStyle="1" w:styleId="ListLabel419">
    <w:name w:val="ListLabel 419"/>
    <w:qFormat/>
    <w:rPr>
      <w:rFonts w:cs="Courier New"/>
    </w:rPr>
  </w:style>
  <w:style w:type="character" w:customStyle="1" w:styleId="ListLabel420">
    <w:name w:val="ListLabel 420"/>
    <w:qFormat/>
    <w:rPr>
      <w:rFonts w:cs="Wingdings"/>
    </w:rPr>
  </w:style>
  <w:style w:type="character" w:customStyle="1" w:styleId="ListLabel421">
    <w:name w:val="ListLabel 421"/>
    <w:qFormat/>
    <w:rPr>
      <w:rFonts w:cs="Symbol"/>
    </w:rPr>
  </w:style>
  <w:style w:type="character" w:customStyle="1" w:styleId="ListLabel422">
    <w:name w:val="ListLabel 422"/>
    <w:qFormat/>
    <w:rPr>
      <w:rFonts w:cs="Courier New"/>
    </w:rPr>
  </w:style>
  <w:style w:type="character" w:customStyle="1" w:styleId="ListLabel423">
    <w:name w:val="ListLabel 423"/>
    <w:qFormat/>
    <w:rPr>
      <w:rFonts w:cs="Wingdings"/>
    </w:rPr>
  </w:style>
  <w:style w:type="character" w:customStyle="1" w:styleId="ListLabel424">
    <w:name w:val="ListLabel 424"/>
    <w:qFormat/>
    <w:rPr>
      <w:rFonts w:cs="Symbol"/>
    </w:rPr>
  </w:style>
  <w:style w:type="character" w:customStyle="1" w:styleId="ListLabel425">
    <w:name w:val="ListLabel 425"/>
    <w:qFormat/>
    <w:rPr>
      <w:rFonts w:cs="Courier New"/>
    </w:rPr>
  </w:style>
  <w:style w:type="character" w:customStyle="1" w:styleId="ListLabel426">
    <w:name w:val="ListLabel 426"/>
    <w:qFormat/>
    <w:rPr>
      <w:rFonts w:cs="Wingdings"/>
    </w:rPr>
  </w:style>
  <w:style w:type="character" w:customStyle="1" w:styleId="ListLabel427">
    <w:name w:val="ListLabel 427"/>
    <w:qFormat/>
    <w:rPr>
      <w:rFonts w:ascii="Arial" w:hAnsi="Arial" w:cs="Wingdings"/>
      <w:b/>
      <w:sz w:val="22"/>
    </w:rPr>
  </w:style>
  <w:style w:type="character" w:customStyle="1" w:styleId="ListLabel428">
    <w:name w:val="ListLabel 428"/>
    <w:qFormat/>
    <w:rPr>
      <w:rFonts w:cs="Courier New"/>
    </w:rPr>
  </w:style>
  <w:style w:type="character" w:customStyle="1" w:styleId="ListLabel429">
    <w:name w:val="ListLabel 429"/>
    <w:qFormat/>
    <w:rPr>
      <w:rFonts w:cs="Wingdings"/>
    </w:rPr>
  </w:style>
  <w:style w:type="character" w:customStyle="1" w:styleId="ListLabel430">
    <w:name w:val="ListLabel 430"/>
    <w:qFormat/>
    <w:rPr>
      <w:rFonts w:cs="Symbol"/>
    </w:rPr>
  </w:style>
  <w:style w:type="character" w:customStyle="1" w:styleId="ListLabel431">
    <w:name w:val="ListLabel 431"/>
    <w:qFormat/>
    <w:rPr>
      <w:rFonts w:cs="Courier New"/>
    </w:rPr>
  </w:style>
  <w:style w:type="character" w:customStyle="1" w:styleId="ListLabel432">
    <w:name w:val="ListLabel 432"/>
    <w:qFormat/>
    <w:rPr>
      <w:rFonts w:cs="Wingdings"/>
    </w:rPr>
  </w:style>
  <w:style w:type="character" w:customStyle="1" w:styleId="ListLabel433">
    <w:name w:val="ListLabel 433"/>
    <w:qFormat/>
    <w:rPr>
      <w:rFonts w:cs="Symbol"/>
    </w:rPr>
  </w:style>
  <w:style w:type="character" w:customStyle="1" w:styleId="ListLabel434">
    <w:name w:val="ListLabel 434"/>
    <w:qFormat/>
    <w:rPr>
      <w:rFonts w:cs="Courier New"/>
    </w:rPr>
  </w:style>
  <w:style w:type="character" w:customStyle="1" w:styleId="ListLabel435">
    <w:name w:val="ListLabel 435"/>
    <w:qFormat/>
    <w:rPr>
      <w:rFonts w:cs="Wingdings"/>
    </w:rPr>
  </w:style>
  <w:style w:type="character" w:customStyle="1" w:styleId="ListLabel436">
    <w:name w:val="ListLabel 436"/>
    <w:qFormat/>
    <w:rPr>
      <w:rFonts w:ascii="Arial" w:hAnsi="Arial" w:cs="Wingdings"/>
      <w:b/>
      <w:sz w:val="22"/>
    </w:rPr>
  </w:style>
  <w:style w:type="character" w:customStyle="1" w:styleId="ListLabel437">
    <w:name w:val="ListLabel 437"/>
    <w:qFormat/>
    <w:rPr>
      <w:rFonts w:cs="Courier New"/>
    </w:rPr>
  </w:style>
  <w:style w:type="character" w:customStyle="1" w:styleId="ListLabel438">
    <w:name w:val="ListLabel 438"/>
    <w:qFormat/>
    <w:rPr>
      <w:rFonts w:cs="Wingdings"/>
    </w:rPr>
  </w:style>
  <w:style w:type="character" w:customStyle="1" w:styleId="ListLabel439">
    <w:name w:val="ListLabel 439"/>
    <w:qFormat/>
    <w:rPr>
      <w:rFonts w:cs="Symbol"/>
    </w:rPr>
  </w:style>
  <w:style w:type="character" w:customStyle="1" w:styleId="ListLabel440">
    <w:name w:val="ListLabel 440"/>
    <w:qFormat/>
    <w:rPr>
      <w:rFonts w:cs="Courier New"/>
    </w:rPr>
  </w:style>
  <w:style w:type="character" w:customStyle="1" w:styleId="ListLabel441">
    <w:name w:val="ListLabel 441"/>
    <w:qFormat/>
    <w:rPr>
      <w:rFonts w:cs="Wingdings"/>
    </w:rPr>
  </w:style>
  <w:style w:type="character" w:customStyle="1" w:styleId="ListLabel442">
    <w:name w:val="ListLabel 442"/>
    <w:qFormat/>
    <w:rPr>
      <w:rFonts w:cs="Symbol"/>
    </w:rPr>
  </w:style>
  <w:style w:type="character" w:customStyle="1" w:styleId="ListLabel443">
    <w:name w:val="ListLabel 443"/>
    <w:qFormat/>
    <w:rPr>
      <w:rFonts w:cs="Courier New"/>
    </w:rPr>
  </w:style>
  <w:style w:type="character" w:customStyle="1" w:styleId="ListLabel444">
    <w:name w:val="ListLabel 444"/>
    <w:qFormat/>
    <w:rPr>
      <w:rFonts w:cs="Wingdings"/>
    </w:rPr>
  </w:style>
  <w:style w:type="character" w:customStyle="1" w:styleId="ListLabel445">
    <w:name w:val="ListLabel 445"/>
    <w:qFormat/>
    <w:rPr>
      <w:rFonts w:ascii="Arial" w:hAnsi="Arial" w:cs="Wingdings"/>
      <w:sz w:val="22"/>
    </w:rPr>
  </w:style>
  <w:style w:type="character" w:customStyle="1" w:styleId="ListLabel446">
    <w:name w:val="ListLabel 446"/>
    <w:qFormat/>
    <w:rPr>
      <w:rFonts w:cs="Courier New"/>
    </w:rPr>
  </w:style>
  <w:style w:type="character" w:customStyle="1" w:styleId="ListLabel447">
    <w:name w:val="ListLabel 447"/>
    <w:qFormat/>
    <w:rPr>
      <w:rFonts w:cs="Wingdings"/>
    </w:rPr>
  </w:style>
  <w:style w:type="character" w:customStyle="1" w:styleId="ListLabel448">
    <w:name w:val="ListLabel 448"/>
    <w:qFormat/>
    <w:rPr>
      <w:rFonts w:cs="Symbol"/>
    </w:rPr>
  </w:style>
  <w:style w:type="character" w:customStyle="1" w:styleId="ListLabel449">
    <w:name w:val="ListLabel 449"/>
    <w:qFormat/>
    <w:rPr>
      <w:rFonts w:cs="Courier New"/>
    </w:rPr>
  </w:style>
  <w:style w:type="character" w:customStyle="1" w:styleId="ListLabel450">
    <w:name w:val="ListLabel 450"/>
    <w:qFormat/>
    <w:rPr>
      <w:rFonts w:cs="Wingdings"/>
    </w:rPr>
  </w:style>
  <w:style w:type="character" w:customStyle="1" w:styleId="ListLabel451">
    <w:name w:val="ListLabel 451"/>
    <w:qFormat/>
    <w:rPr>
      <w:rFonts w:cs="Symbol"/>
    </w:rPr>
  </w:style>
  <w:style w:type="character" w:customStyle="1" w:styleId="ListLabel452">
    <w:name w:val="ListLabel 452"/>
    <w:qFormat/>
    <w:rPr>
      <w:rFonts w:cs="Courier New"/>
    </w:rPr>
  </w:style>
  <w:style w:type="character" w:customStyle="1" w:styleId="ListLabel453">
    <w:name w:val="ListLabel 453"/>
    <w:qFormat/>
    <w:rPr>
      <w:rFonts w:cs="Wingdings"/>
    </w:rPr>
  </w:style>
  <w:style w:type="character" w:customStyle="1" w:styleId="ListLabel454">
    <w:name w:val="ListLabel 454"/>
    <w:qFormat/>
    <w:rPr>
      <w:rFonts w:ascii="Arial" w:hAnsi="Arial" w:cs="Wingdings"/>
      <w:b/>
      <w:sz w:val="22"/>
    </w:rPr>
  </w:style>
  <w:style w:type="character" w:customStyle="1" w:styleId="ListLabel455">
    <w:name w:val="ListLabel 455"/>
    <w:qFormat/>
    <w:rPr>
      <w:rFonts w:cs="Courier New"/>
    </w:rPr>
  </w:style>
  <w:style w:type="character" w:customStyle="1" w:styleId="ListLabel456">
    <w:name w:val="ListLabel 456"/>
    <w:qFormat/>
    <w:rPr>
      <w:rFonts w:cs="Wingdings"/>
    </w:rPr>
  </w:style>
  <w:style w:type="character" w:customStyle="1" w:styleId="ListLabel457">
    <w:name w:val="ListLabel 457"/>
    <w:qFormat/>
    <w:rPr>
      <w:rFonts w:cs="Symbol"/>
    </w:rPr>
  </w:style>
  <w:style w:type="character" w:customStyle="1" w:styleId="ListLabel458">
    <w:name w:val="ListLabel 458"/>
    <w:qFormat/>
    <w:rPr>
      <w:rFonts w:cs="Courier New"/>
    </w:rPr>
  </w:style>
  <w:style w:type="character" w:customStyle="1" w:styleId="ListLabel459">
    <w:name w:val="ListLabel 459"/>
    <w:qFormat/>
    <w:rPr>
      <w:rFonts w:cs="Wingdings"/>
    </w:rPr>
  </w:style>
  <w:style w:type="character" w:customStyle="1" w:styleId="ListLabel460">
    <w:name w:val="ListLabel 460"/>
    <w:qFormat/>
    <w:rPr>
      <w:rFonts w:cs="Symbol"/>
    </w:rPr>
  </w:style>
  <w:style w:type="character" w:customStyle="1" w:styleId="ListLabel461">
    <w:name w:val="ListLabel 461"/>
    <w:qFormat/>
    <w:rPr>
      <w:rFonts w:cs="Courier New"/>
    </w:rPr>
  </w:style>
  <w:style w:type="character" w:customStyle="1" w:styleId="ListLabel462">
    <w:name w:val="ListLabel 462"/>
    <w:qFormat/>
    <w:rPr>
      <w:rFonts w:cs="Wingdings"/>
    </w:rPr>
  </w:style>
  <w:style w:type="character" w:customStyle="1" w:styleId="ListLabel463">
    <w:name w:val="ListLabel 463"/>
    <w:qFormat/>
    <w:rPr>
      <w:rFonts w:ascii="Arial" w:hAnsi="Arial" w:cs="Wingdings"/>
      <w:sz w:val="22"/>
    </w:rPr>
  </w:style>
  <w:style w:type="character" w:customStyle="1" w:styleId="ListLabel464">
    <w:name w:val="ListLabel 464"/>
    <w:qFormat/>
    <w:rPr>
      <w:rFonts w:cs="Courier New"/>
    </w:rPr>
  </w:style>
  <w:style w:type="character" w:customStyle="1" w:styleId="ListLabel465">
    <w:name w:val="ListLabel 465"/>
    <w:qFormat/>
    <w:rPr>
      <w:rFonts w:cs="Wingdings"/>
    </w:rPr>
  </w:style>
  <w:style w:type="character" w:customStyle="1" w:styleId="ListLabel466">
    <w:name w:val="ListLabel 466"/>
    <w:qFormat/>
    <w:rPr>
      <w:rFonts w:cs="Symbol"/>
    </w:rPr>
  </w:style>
  <w:style w:type="character" w:customStyle="1" w:styleId="ListLabel467">
    <w:name w:val="ListLabel 467"/>
    <w:qFormat/>
    <w:rPr>
      <w:rFonts w:cs="Courier New"/>
    </w:rPr>
  </w:style>
  <w:style w:type="character" w:customStyle="1" w:styleId="ListLabel468">
    <w:name w:val="ListLabel 468"/>
    <w:qFormat/>
    <w:rPr>
      <w:rFonts w:cs="Wingdings"/>
    </w:rPr>
  </w:style>
  <w:style w:type="character" w:customStyle="1" w:styleId="ListLabel469">
    <w:name w:val="ListLabel 469"/>
    <w:qFormat/>
    <w:rPr>
      <w:rFonts w:cs="Symbol"/>
    </w:rPr>
  </w:style>
  <w:style w:type="character" w:customStyle="1" w:styleId="ListLabel470">
    <w:name w:val="ListLabel 470"/>
    <w:qFormat/>
    <w:rPr>
      <w:rFonts w:cs="Courier New"/>
    </w:rPr>
  </w:style>
  <w:style w:type="character" w:customStyle="1" w:styleId="ListLabel471">
    <w:name w:val="ListLabel 471"/>
    <w:qFormat/>
    <w:rPr>
      <w:rFonts w:cs="Wingdings"/>
    </w:rPr>
  </w:style>
  <w:style w:type="character" w:customStyle="1" w:styleId="ListLabel472">
    <w:name w:val="ListLabel 472"/>
    <w:qFormat/>
    <w:rPr>
      <w:rFonts w:ascii="Arial" w:hAnsi="Arial" w:cs="Wingdings"/>
      <w:b/>
      <w:sz w:val="22"/>
    </w:rPr>
  </w:style>
  <w:style w:type="character" w:customStyle="1" w:styleId="ListLabel473">
    <w:name w:val="ListLabel 473"/>
    <w:qFormat/>
    <w:rPr>
      <w:rFonts w:cs="Courier New"/>
    </w:rPr>
  </w:style>
  <w:style w:type="character" w:customStyle="1" w:styleId="ListLabel474">
    <w:name w:val="ListLabel 474"/>
    <w:qFormat/>
    <w:rPr>
      <w:rFonts w:cs="Wingdings"/>
    </w:rPr>
  </w:style>
  <w:style w:type="character" w:customStyle="1" w:styleId="ListLabel475">
    <w:name w:val="ListLabel 475"/>
    <w:qFormat/>
    <w:rPr>
      <w:rFonts w:cs="Symbol"/>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ascii="Arial" w:hAnsi="Arial" w:cs="Wingdings"/>
      <w:b/>
      <w:sz w:val="22"/>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Symbol"/>
    </w:rPr>
  </w:style>
  <w:style w:type="character" w:customStyle="1" w:styleId="ListLabel485">
    <w:name w:val="ListLabel 485"/>
    <w:qFormat/>
    <w:rPr>
      <w:rFonts w:cs="Courier New"/>
    </w:rPr>
  </w:style>
  <w:style w:type="character" w:customStyle="1" w:styleId="ListLabel486">
    <w:name w:val="ListLabel 486"/>
    <w:qFormat/>
    <w:rPr>
      <w:rFonts w:cs="Wingdings"/>
    </w:rPr>
  </w:style>
  <w:style w:type="character" w:customStyle="1" w:styleId="ListLabel487">
    <w:name w:val="ListLabel 487"/>
    <w:qFormat/>
    <w:rPr>
      <w:rFonts w:cs="Symbol"/>
    </w:rPr>
  </w:style>
  <w:style w:type="character" w:customStyle="1" w:styleId="ListLabel488">
    <w:name w:val="ListLabel 488"/>
    <w:qFormat/>
    <w:rPr>
      <w:rFonts w:cs="Courier New"/>
    </w:rPr>
  </w:style>
  <w:style w:type="character" w:customStyle="1" w:styleId="ListLabel489">
    <w:name w:val="ListLabel 489"/>
    <w:qFormat/>
    <w:rPr>
      <w:rFonts w:cs="Wingdings"/>
    </w:rPr>
  </w:style>
  <w:style w:type="character" w:customStyle="1" w:styleId="ListLabel490">
    <w:name w:val="ListLabel 490"/>
    <w:qFormat/>
    <w:rPr>
      <w:rFonts w:ascii="Arial" w:hAnsi="Arial" w:cs="Wingdings"/>
      <w:b/>
      <w:sz w:val="22"/>
    </w:rPr>
  </w:style>
  <w:style w:type="character" w:customStyle="1" w:styleId="ListLabel491">
    <w:name w:val="ListLabel 491"/>
    <w:qFormat/>
    <w:rPr>
      <w:rFonts w:cs="Courier New"/>
    </w:rPr>
  </w:style>
  <w:style w:type="character" w:customStyle="1" w:styleId="ListLabel492">
    <w:name w:val="ListLabel 492"/>
    <w:qFormat/>
    <w:rPr>
      <w:rFonts w:cs="Wingdings"/>
    </w:rPr>
  </w:style>
  <w:style w:type="character" w:customStyle="1" w:styleId="ListLabel493">
    <w:name w:val="ListLabel 493"/>
    <w:qFormat/>
    <w:rPr>
      <w:rFonts w:cs="Symbol"/>
    </w:rPr>
  </w:style>
  <w:style w:type="character" w:customStyle="1" w:styleId="ListLabel494">
    <w:name w:val="ListLabel 494"/>
    <w:qFormat/>
    <w:rPr>
      <w:rFonts w:cs="Courier New"/>
    </w:rPr>
  </w:style>
  <w:style w:type="character" w:customStyle="1" w:styleId="ListLabel495">
    <w:name w:val="ListLabel 495"/>
    <w:qFormat/>
    <w:rPr>
      <w:rFonts w:cs="Wingdings"/>
    </w:rPr>
  </w:style>
  <w:style w:type="character" w:customStyle="1" w:styleId="ListLabel496">
    <w:name w:val="ListLabel 496"/>
    <w:qFormat/>
    <w:rPr>
      <w:rFonts w:cs="Symbol"/>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ascii="Arial" w:hAnsi="Arial" w:cs="Wingdings"/>
      <w:sz w:val="22"/>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cs="Symbol"/>
    </w:rPr>
  </w:style>
  <w:style w:type="character" w:customStyle="1" w:styleId="ListLabel503">
    <w:name w:val="ListLabel 503"/>
    <w:qFormat/>
    <w:rPr>
      <w:rFonts w:cs="Courier New"/>
    </w:rPr>
  </w:style>
  <w:style w:type="character" w:customStyle="1" w:styleId="ListLabel504">
    <w:name w:val="ListLabel 504"/>
    <w:qFormat/>
    <w:rPr>
      <w:rFonts w:cs="Wingdings"/>
    </w:rPr>
  </w:style>
  <w:style w:type="character" w:customStyle="1" w:styleId="ListLabel505">
    <w:name w:val="ListLabel 505"/>
    <w:qFormat/>
    <w:rPr>
      <w:rFonts w:cs="Symbol"/>
    </w:rPr>
  </w:style>
  <w:style w:type="character" w:customStyle="1" w:styleId="ListLabel506">
    <w:name w:val="ListLabel 506"/>
    <w:qFormat/>
    <w:rPr>
      <w:rFonts w:cs="Courier New"/>
    </w:rPr>
  </w:style>
  <w:style w:type="character" w:customStyle="1" w:styleId="ListLabel507">
    <w:name w:val="ListLabel 507"/>
    <w:qFormat/>
    <w:rPr>
      <w:rFonts w:cs="Wingdings"/>
    </w:rPr>
  </w:style>
  <w:style w:type="character" w:customStyle="1" w:styleId="ListLabel508">
    <w:name w:val="ListLabel 508"/>
    <w:qFormat/>
    <w:rPr>
      <w:rFonts w:ascii="Arial" w:hAnsi="Arial" w:cs="Wingdings"/>
      <w:sz w:val="22"/>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cs="Symbol"/>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ascii="Arial" w:hAnsi="Arial" w:cs="Wingdings"/>
      <w:b/>
      <w:sz w:val="22"/>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ascii="Arial" w:hAnsi="Arial" w:cs="Wingdings"/>
      <w:b/>
      <w:sz w:val="22"/>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cs="Symbol"/>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Symbol"/>
    </w:rPr>
  </w:style>
  <w:style w:type="character" w:customStyle="1" w:styleId="ListLabel533">
    <w:name w:val="ListLabel 533"/>
    <w:qFormat/>
    <w:rPr>
      <w:rFonts w:cs="Courier New"/>
    </w:rPr>
  </w:style>
  <w:style w:type="character" w:customStyle="1" w:styleId="ListLabel534">
    <w:name w:val="ListLabel 534"/>
    <w:qFormat/>
    <w:rPr>
      <w:rFonts w:cs="Wingdings"/>
    </w:rPr>
  </w:style>
  <w:style w:type="character" w:customStyle="1" w:styleId="ListLabel535">
    <w:name w:val="ListLabel 535"/>
    <w:qFormat/>
    <w:rPr>
      <w:rFonts w:ascii="Arial" w:hAnsi="Arial" w:cs="Wingdings"/>
      <w:b/>
      <w:sz w:val="22"/>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cs="Symbol"/>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Symbol"/>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rFonts w:ascii="Arial" w:hAnsi="Arial" w:cs="Calibri"/>
      <w:sz w:val="22"/>
    </w:rPr>
  </w:style>
  <w:style w:type="character" w:customStyle="1" w:styleId="ListLabel545">
    <w:name w:val="ListLabel 545"/>
    <w:qFormat/>
    <w:rPr>
      <w:rFonts w:cs="Courier New"/>
    </w:rPr>
  </w:style>
  <w:style w:type="character" w:customStyle="1" w:styleId="ListLabel546">
    <w:name w:val="ListLabel 546"/>
    <w:qFormat/>
    <w:rPr>
      <w:rFonts w:cs="Wingdings"/>
    </w:rPr>
  </w:style>
  <w:style w:type="character" w:customStyle="1" w:styleId="ListLabel547">
    <w:name w:val="ListLabel 547"/>
    <w:qFormat/>
    <w:rPr>
      <w:rFonts w:cs="Symbol"/>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Symbol"/>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ascii="Arial" w:hAnsi="Arial" w:cs="Wingdings"/>
      <w:sz w:val="22"/>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cs="Symbol"/>
    </w:rPr>
  </w:style>
  <w:style w:type="character" w:customStyle="1" w:styleId="ListLabel557">
    <w:name w:val="ListLabel 557"/>
    <w:qFormat/>
    <w:rPr>
      <w:rFonts w:cs="Courier New"/>
    </w:rPr>
  </w:style>
  <w:style w:type="character" w:customStyle="1" w:styleId="ListLabel558">
    <w:name w:val="ListLabel 558"/>
    <w:qFormat/>
    <w:rPr>
      <w:rFonts w:cs="Wingdings"/>
    </w:rPr>
  </w:style>
  <w:style w:type="character" w:customStyle="1" w:styleId="ListLabel559">
    <w:name w:val="ListLabel 559"/>
    <w:qFormat/>
    <w:rPr>
      <w:rFonts w:cs="Symbol"/>
    </w:rPr>
  </w:style>
  <w:style w:type="character" w:customStyle="1" w:styleId="ListLabel560">
    <w:name w:val="ListLabel 560"/>
    <w:qFormat/>
    <w:rPr>
      <w:rFonts w:cs="Courier New"/>
    </w:rPr>
  </w:style>
  <w:style w:type="character" w:customStyle="1" w:styleId="ListLabel561">
    <w:name w:val="ListLabel 561"/>
    <w:qFormat/>
    <w:rPr>
      <w:rFonts w:cs="Wingdings"/>
    </w:rPr>
  </w:style>
  <w:style w:type="character" w:customStyle="1" w:styleId="ListLabel562">
    <w:name w:val="ListLabel 562"/>
    <w:qFormat/>
    <w:rPr>
      <w:rFonts w:ascii="Arial" w:hAnsi="Arial" w:cs="Wingdings"/>
      <w:sz w:val="22"/>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cs="Symbol"/>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Wingdings"/>
      <w:b w:val="0"/>
      <w:i w:val="0"/>
      <w:strike w:val="0"/>
      <w:dstrike w:val="0"/>
      <w:color w:val="000000"/>
      <w:position w:val="0"/>
      <w:sz w:val="16"/>
      <w:szCs w:val="16"/>
      <w:u w:val="none"/>
      <w:vertAlign w:val="baseline"/>
    </w:rPr>
  </w:style>
  <w:style w:type="character" w:customStyle="1" w:styleId="ListLabel572">
    <w:name w:val="ListLabel 572"/>
    <w:qFormat/>
    <w:rPr>
      <w:rFonts w:cs="Wingdings"/>
      <w:b w:val="0"/>
      <w:i w:val="0"/>
      <w:strike w:val="0"/>
      <w:dstrike w:val="0"/>
      <w:color w:val="000000"/>
      <w:position w:val="0"/>
      <w:sz w:val="16"/>
      <w:szCs w:val="16"/>
      <w:u w:val="none"/>
      <w:vertAlign w:val="baseline"/>
    </w:rPr>
  </w:style>
  <w:style w:type="character" w:customStyle="1" w:styleId="ListLabel573">
    <w:name w:val="ListLabel 573"/>
    <w:qFormat/>
    <w:rPr>
      <w:rFonts w:cs="Wingdings"/>
      <w:b w:val="0"/>
      <w:i w:val="0"/>
      <w:strike w:val="0"/>
      <w:dstrike w:val="0"/>
      <w:color w:val="000000"/>
      <w:position w:val="0"/>
      <w:sz w:val="16"/>
      <w:szCs w:val="16"/>
      <w:u w:val="none"/>
      <w:vertAlign w:val="baseline"/>
    </w:rPr>
  </w:style>
  <w:style w:type="character" w:customStyle="1" w:styleId="ListLabel574">
    <w:name w:val="ListLabel 574"/>
    <w:qFormat/>
    <w:rPr>
      <w:rFonts w:cs="Wingdings"/>
      <w:b w:val="0"/>
      <w:i w:val="0"/>
      <w:strike w:val="0"/>
      <w:dstrike w:val="0"/>
      <w:color w:val="000000"/>
      <w:position w:val="0"/>
      <w:sz w:val="16"/>
      <w:szCs w:val="16"/>
      <w:u w:val="none"/>
      <w:vertAlign w:val="baseline"/>
    </w:rPr>
  </w:style>
  <w:style w:type="character" w:customStyle="1" w:styleId="ListLabel575">
    <w:name w:val="ListLabel 575"/>
    <w:qFormat/>
    <w:rPr>
      <w:rFonts w:cs="Wingdings"/>
      <w:b w:val="0"/>
      <w:i w:val="0"/>
      <w:strike w:val="0"/>
      <w:dstrike w:val="0"/>
      <w:color w:val="000000"/>
      <w:position w:val="0"/>
      <w:sz w:val="16"/>
      <w:szCs w:val="16"/>
      <w:u w:val="none"/>
      <w:vertAlign w:val="baseline"/>
    </w:rPr>
  </w:style>
  <w:style w:type="character" w:customStyle="1" w:styleId="ListLabel576">
    <w:name w:val="ListLabel 576"/>
    <w:qFormat/>
    <w:rPr>
      <w:rFonts w:cs="Wingdings"/>
      <w:b w:val="0"/>
      <w:i w:val="0"/>
      <w:strike w:val="0"/>
      <w:dstrike w:val="0"/>
      <w:color w:val="000000"/>
      <w:position w:val="0"/>
      <w:sz w:val="16"/>
      <w:szCs w:val="16"/>
      <w:u w:val="none"/>
      <w:vertAlign w:val="baseline"/>
    </w:rPr>
  </w:style>
  <w:style w:type="character" w:customStyle="1" w:styleId="ListLabel577">
    <w:name w:val="ListLabel 577"/>
    <w:qFormat/>
    <w:rPr>
      <w:rFonts w:cs="Wingdings"/>
      <w:b w:val="0"/>
      <w:i w:val="0"/>
      <w:strike w:val="0"/>
      <w:dstrike w:val="0"/>
      <w:color w:val="000000"/>
      <w:position w:val="0"/>
      <w:sz w:val="16"/>
      <w:szCs w:val="16"/>
      <w:u w:val="none"/>
      <w:vertAlign w:val="baseline"/>
    </w:rPr>
  </w:style>
  <w:style w:type="character" w:customStyle="1" w:styleId="ListLabel578">
    <w:name w:val="ListLabel 578"/>
    <w:qFormat/>
    <w:rPr>
      <w:rFonts w:cs="Wingdings"/>
      <w:b w:val="0"/>
      <w:i w:val="0"/>
      <w:strike w:val="0"/>
      <w:dstrike w:val="0"/>
      <w:color w:val="000000"/>
      <w:position w:val="0"/>
      <w:sz w:val="16"/>
      <w:szCs w:val="16"/>
      <w:u w:val="none"/>
      <w:vertAlign w:val="baseline"/>
    </w:rPr>
  </w:style>
  <w:style w:type="character" w:customStyle="1" w:styleId="ListLabel579">
    <w:name w:val="ListLabel 579"/>
    <w:qFormat/>
    <w:rPr>
      <w:rFonts w:cs="Wingdings"/>
      <w:b w:val="0"/>
      <w:i w:val="0"/>
      <w:strike w:val="0"/>
      <w:dstrike w:val="0"/>
      <w:color w:val="000000"/>
      <w:position w:val="0"/>
      <w:sz w:val="16"/>
      <w:szCs w:val="16"/>
      <w:u w:val="none"/>
      <w:vertAlign w:val="baseline"/>
    </w:rPr>
  </w:style>
  <w:style w:type="character" w:customStyle="1" w:styleId="ListLabel580">
    <w:name w:val="ListLabel 580"/>
    <w:qFormat/>
    <w:rPr>
      <w:rFonts w:cs="Liberation Serif"/>
      <w:b w:val="0"/>
      <w:i w:val="0"/>
      <w:strike w:val="0"/>
      <w:dstrike w:val="0"/>
      <w:color w:val="000000"/>
      <w:position w:val="0"/>
      <w:sz w:val="20"/>
      <w:szCs w:val="20"/>
      <w:u w:val="none"/>
      <w:vertAlign w:val="baseline"/>
    </w:rPr>
  </w:style>
  <w:style w:type="character" w:customStyle="1" w:styleId="ListLabel581">
    <w:name w:val="ListLabel 581"/>
    <w:qFormat/>
    <w:rPr>
      <w:rFonts w:cs="Liberation Serif"/>
      <w:b w:val="0"/>
      <w:i w:val="0"/>
      <w:strike w:val="0"/>
      <w:dstrike w:val="0"/>
      <w:color w:val="000000"/>
      <w:position w:val="0"/>
      <w:sz w:val="20"/>
      <w:szCs w:val="20"/>
      <w:u w:val="none"/>
      <w:vertAlign w:val="baseline"/>
    </w:rPr>
  </w:style>
  <w:style w:type="character" w:customStyle="1" w:styleId="ListLabel582">
    <w:name w:val="ListLabel 582"/>
    <w:qFormat/>
    <w:rPr>
      <w:rFonts w:cs="Liberation Serif"/>
      <w:b w:val="0"/>
      <w:i w:val="0"/>
      <w:strike w:val="0"/>
      <w:dstrike w:val="0"/>
      <w:color w:val="000000"/>
      <w:position w:val="0"/>
      <w:sz w:val="20"/>
      <w:szCs w:val="20"/>
      <w:u w:val="none"/>
      <w:vertAlign w:val="baseline"/>
    </w:rPr>
  </w:style>
  <w:style w:type="character" w:customStyle="1" w:styleId="ListLabel583">
    <w:name w:val="ListLabel 583"/>
    <w:qFormat/>
    <w:rPr>
      <w:rFonts w:cs="Liberation Serif"/>
      <w:b w:val="0"/>
      <w:i w:val="0"/>
      <w:strike w:val="0"/>
      <w:dstrike w:val="0"/>
      <w:color w:val="000000"/>
      <w:position w:val="0"/>
      <w:sz w:val="20"/>
      <w:szCs w:val="20"/>
      <w:u w:val="none"/>
      <w:vertAlign w:val="baseline"/>
    </w:rPr>
  </w:style>
  <w:style w:type="character" w:customStyle="1" w:styleId="ListLabel584">
    <w:name w:val="ListLabel 584"/>
    <w:qFormat/>
    <w:rPr>
      <w:rFonts w:cs="Liberation Serif"/>
      <w:b w:val="0"/>
      <w:i w:val="0"/>
      <w:strike w:val="0"/>
      <w:dstrike w:val="0"/>
      <w:color w:val="000000"/>
      <w:position w:val="0"/>
      <w:sz w:val="20"/>
      <w:szCs w:val="20"/>
      <w:u w:val="none"/>
      <w:vertAlign w:val="baseline"/>
    </w:rPr>
  </w:style>
  <w:style w:type="character" w:customStyle="1" w:styleId="ListLabel585">
    <w:name w:val="ListLabel 585"/>
    <w:qFormat/>
    <w:rPr>
      <w:rFonts w:cs="Liberation Serif"/>
      <w:b w:val="0"/>
      <w:i w:val="0"/>
      <w:strike w:val="0"/>
      <w:dstrike w:val="0"/>
      <w:color w:val="000000"/>
      <w:position w:val="0"/>
      <w:sz w:val="20"/>
      <w:szCs w:val="20"/>
      <w:u w:val="none"/>
      <w:vertAlign w:val="baseline"/>
    </w:rPr>
  </w:style>
  <w:style w:type="character" w:customStyle="1" w:styleId="ListLabel586">
    <w:name w:val="ListLabel 586"/>
    <w:qFormat/>
    <w:rPr>
      <w:rFonts w:cs="Liberation Serif"/>
      <w:b w:val="0"/>
      <w:i w:val="0"/>
      <w:strike w:val="0"/>
      <w:dstrike w:val="0"/>
      <w:color w:val="000000"/>
      <w:position w:val="0"/>
      <w:sz w:val="20"/>
      <w:szCs w:val="20"/>
      <w:u w:val="none"/>
      <w:vertAlign w:val="baseline"/>
    </w:rPr>
  </w:style>
  <w:style w:type="character" w:customStyle="1" w:styleId="ListLabel587">
    <w:name w:val="ListLabel 587"/>
    <w:qFormat/>
    <w:rPr>
      <w:rFonts w:cs="Liberation Serif"/>
      <w:b w:val="0"/>
      <w:i w:val="0"/>
      <w:strike w:val="0"/>
      <w:dstrike w:val="0"/>
      <w:color w:val="000000"/>
      <w:position w:val="0"/>
      <w:sz w:val="20"/>
      <w:szCs w:val="20"/>
      <w:u w:val="none"/>
      <w:vertAlign w:val="baseline"/>
    </w:rPr>
  </w:style>
  <w:style w:type="character" w:customStyle="1" w:styleId="ListLabel588">
    <w:name w:val="ListLabel 588"/>
    <w:qFormat/>
    <w:rPr>
      <w:rFonts w:cs="Liberation Serif"/>
      <w:b w:val="0"/>
      <w:i w:val="0"/>
      <w:strike w:val="0"/>
      <w:dstrike w:val="0"/>
      <w:color w:val="000000"/>
      <w:position w:val="0"/>
      <w:sz w:val="20"/>
      <w:szCs w:val="20"/>
      <w:u w:val="none"/>
      <w:vertAlign w:val="baseline"/>
    </w:rPr>
  </w:style>
  <w:style w:type="character" w:customStyle="1" w:styleId="ListLabel589">
    <w:name w:val="ListLabel 589"/>
    <w:qFormat/>
    <w:rPr>
      <w:rFonts w:cs="Wingdings"/>
      <w:b w:val="0"/>
      <w:i w:val="0"/>
      <w:strike w:val="0"/>
      <w:dstrike w:val="0"/>
      <w:color w:val="000000"/>
      <w:position w:val="0"/>
      <w:sz w:val="16"/>
      <w:szCs w:val="16"/>
      <w:u w:val="none"/>
      <w:vertAlign w:val="baseline"/>
    </w:rPr>
  </w:style>
  <w:style w:type="character" w:customStyle="1" w:styleId="ListLabel590">
    <w:name w:val="ListLabel 590"/>
    <w:qFormat/>
    <w:rPr>
      <w:rFonts w:cs="Wingdings"/>
      <w:b w:val="0"/>
      <w:i w:val="0"/>
      <w:strike w:val="0"/>
      <w:dstrike w:val="0"/>
      <w:color w:val="000000"/>
      <w:position w:val="0"/>
      <w:sz w:val="16"/>
      <w:szCs w:val="16"/>
      <w:u w:val="none"/>
      <w:vertAlign w:val="baseline"/>
    </w:rPr>
  </w:style>
  <w:style w:type="character" w:customStyle="1" w:styleId="ListLabel591">
    <w:name w:val="ListLabel 591"/>
    <w:qFormat/>
    <w:rPr>
      <w:rFonts w:cs="Wingdings"/>
      <w:b w:val="0"/>
      <w:i w:val="0"/>
      <w:strike w:val="0"/>
      <w:dstrike w:val="0"/>
      <w:color w:val="000000"/>
      <w:position w:val="0"/>
      <w:sz w:val="16"/>
      <w:szCs w:val="16"/>
      <w:u w:val="none"/>
      <w:vertAlign w:val="baseline"/>
    </w:rPr>
  </w:style>
  <w:style w:type="character" w:customStyle="1" w:styleId="ListLabel592">
    <w:name w:val="ListLabel 592"/>
    <w:qFormat/>
    <w:rPr>
      <w:rFonts w:cs="Wingdings"/>
      <w:b w:val="0"/>
      <w:i w:val="0"/>
      <w:strike w:val="0"/>
      <w:dstrike w:val="0"/>
      <w:color w:val="000000"/>
      <w:position w:val="0"/>
      <w:sz w:val="16"/>
      <w:szCs w:val="16"/>
      <w:u w:val="none"/>
      <w:vertAlign w:val="baseline"/>
    </w:rPr>
  </w:style>
  <w:style w:type="character" w:customStyle="1" w:styleId="ListLabel593">
    <w:name w:val="ListLabel 593"/>
    <w:qFormat/>
    <w:rPr>
      <w:rFonts w:cs="Wingdings"/>
      <w:b w:val="0"/>
      <w:i w:val="0"/>
      <w:strike w:val="0"/>
      <w:dstrike w:val="0"/>
      <w:color w:val="000000"/>
      <w:position w:val="0"/>
      <w:sz w:val="16"/>
      <w:szCs w:val="16"/>
      <w:u w:val="none"/>
      <w:vertAlign w:val="baseline"/>
    </w:rPr>
  </w:style>
  <w:style w:type="character" w:customStyle="1" w:styleId="ListLabel594">
    <w:name w:val="ListLabel 594"/>
    <w:qFormat/>
    <w:rPr>
      <w:rFonts w:cs="Wingdings"/>
      <w:b w:val="0"/>
      <w:i w:val="0"/>
      <w:strike w:val="0"/>
      <w:dstrike w:val="0"/>
      <w:color w:val="000000"/>
      <w:position w:val="0"/>
      <w:sz w:val="16"/>
      <w:szCs w:val="16"/>
      <w:u w:val="none"/>
      <w:vertAlign w:val="baseline"/>
    </w:rPr>
  </w:style>
  <w:style w:type="character" w:customStyle="1" w:styleId="ListLabel595">
    <w:name w:val="ListLabel 595"/>
    <w:qFormat/>
    <w:rPr>
      <w:rFonts w:cs="Wingdings"/>
      <w:b w:val="0"/>
      <w:i w:val="0"/>
      <w:strike w:val="0"/>
      <w:dstrike w:val="0"/>
      <w:color w:val="000000"/>
      <w:position w:val="0"/>
      <w:sz w:val="16"/>
      <w:szCs w:val="16"/>
      <w:u w:val="none"/>
      <w:vertAlign w:val="baseline"/>
    </w:rPr>
  </w:style>
  <w:style w:type="character" w:customStyle="1" w:styleId="ListLabel596">
    <w:name w:val="ListLabel 596"/>
    <w:qFormat/>
    <w:rPr>
      <w:rFonts w:cs="Wingdings"/>
      <w:b w:val="0"/>
      <w:i w:val="0"/>
      <w:strike w:val="0"/>
      <w:dstrike w:val="0"/>
      <w:color w:val="000000"/>
      <w:position w:val="0"/>
      <w:sz w:val="16"/>
      <w:szCs w:val="16"/>
      <w:u w:val="none"/>
      <w:vertAlign w:val="baseline"/>
    </w:rPr>
  </w:style>
  <w:style w:type="character" w:customStyle="1" w:styleId="ListLabel597">
    <w:name w:val="ListLabel 597"/>
    <w:qFormat/>
    <w:rPr>
      <w:rFonts w:cs="Wingdings"/>
      <w:b w:val="0"/>
      <w:i w:val="0"/>
      <w:strike w:val="0"/>
      <w:dstrike w:val="0"/>
      <w:color w:val="000000"/>
      <w:position w:val="0"/>
      <w:sz w:val="16"/>
      <w:szCs w:val="16"/>
      <w:u w:val="none"/>
      <w:vertAlign w:val="baseline"/>
    </w:rPr>
  </w:style>
  <w:style w:type="character" w:customStyle="1" w:styleId="ListLabel598">
    <w:name w:val="ListLabel 598"/>
    <w:qFormat/>
    <w:rPr>
      <w:rFonts w:ascii="Arial" w:hAnsi="Arial" w:cs="Wingdings"/>
      <w:sz w:val="22"/>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cs="Symbol"/>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Symbol"/>
    </w:rPr>
  </w:style>
  <w:style w:type="character" w:customStyle="1" w:styleId="ListLabel605">
    <w:name w:val="ListLabel 605"/>
    <w:qFormat/>
    <w:rPr>
      <w:rFonts w:cs="Courier New"/>
    </w:rPr>
  </w:style>
  <w:style w:type="character" w:customStyle="1" w:styleId="ListLabel606">
    <w:name w:val="ListLabel 606"/>
    <w:qFormat/>
    <w:rPr>
      <w:rFonts w:cs="Wingdings"/>
    </w:rPr>
  </w:style>
  <w:style w:type="character" w:customStyle="1" w:styleId="ListLabel607">
    <w:name w:val="ListLabel 607"/>
    <w:qFormat/>
    <w:rPr>
      <w:rFonts w:ascii="Arial" w:hAnsi="Arial" w:cs="Arial"/>
      <w:b/>
      <w:sz w:val="22"/>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cs="Symbol"/>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Symbol"/>
    </w:rPr>
  </w:style>
  <w:style w:type="character" w:customStyle="1" w:styleId="ListLabel614">
    <w:name w:val="ListLabel 614"/>
    <w:qFormat/>
    <w:rPr>
      <w:rFonts w:cs="Courier New"/>
    </w:rPr>
  </w:style>
  <w:style w:type="character" w:customStyle="1" w:styleId="ListLabel615">
    <w:name w:val="ListLabel 615"/>
    <w:qFormat/>
    <w:rPr>
      <w:rFonts w:cs="Wingdings"/>
    </w:rPr>
  </w:style>
  <w:style w:type="character" w:customStyle="1" w:styleId="ListLabel616">
    <w:name w:val="ListLabel 616"/>
    <w:qFormat/>
    <w:rPr>
      <w:rFonts w:ascii="Arial" w:hAnsi="Arial" w:cs="Wingdings"/>
      <w:sz w:val="22"/>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cs="Symbol"/>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Symbol"/>
    </w:rPr>
  </w:style>
  <w:style w:type="character" w:customStyle="1" w:styleId="ListLabel623">
    <w:name w:val="ListLabel 623"/>
    <w:qFormat/>
    <w:rPr>
      <w:rFonts w:cs="Courier New"/>
    </w:rPr>
  </w:style>
  <w:style w:type="character" w:customStyle="1" w:styleId="ListLabel624">
    <w:name w:val="ListLabel 624"/>
    <w:qFormat/>
    <w:rPr>
      <w:rFonts w:cs="Wingdings"/>
    </w:rPr>
  </w:style>
  <w:style w:type="character" w:customStyle="1" w:styleId="ListLabel625">
    <w:name w:val="ListLabel 625"/>
    <w:qFormat/>
    <w:rPr>
      <w:rFonts w:ascii="Arial" w:hAnsi="Arial" w:cs="Wingdings"/>
      <w:sz w:val="22"/>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cs="Symbol"/>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Symbol"/>
    </w:rPr>
  </w:style>
  <w:style w:type="character" w:customStyle="1" w:styleId="ListLabel632">
    <w:name w:val="ListLabel 632"/>
    <w:qFormat/>
    <w:rPr>
      <w:rFonts w:cs="Courier New"/>
    </w:rPr>
  </w:style>
  <w:style w:type="character" w:customStyle="1" w:styleId="ListLabel633">
    <w:name w:val="ListLabel 633"/>
    <w:qFormat/>
    <w:rPr>
      <w:rFonts w:cs="Wingdings"/>
    </w:rPr>
  </w:style>
  <w:style w:type="character" w:customStyle="1" w:styleId="ListLabel634">
    <w:name w:val="ListLabel 634"/>
    <w:qFormat/>
    <w:rPr>
      <w:rFonts w:ascii="Arial" w:hAnsi="Arial" w:cs="Wingdings"/>
      <w:sz w:val="22"/>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cs="Symbol"/>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Symbol"/>
    </w:rPr>
  </w:style>
  <w:style w:type="character" w:customStyle="1" w:styleId="ListLabel641">
    <w:name w:val="ListLabel 641"/>
    <w:qFormat/>
    <w:rPr>
      <w:rFonts w:cs="Courier New"/>
    </w:rPr>
  </w:style>
  <w:style w:type="character" w:customStyle="1" w:styleId="ListLabel642">
    <w:name w:val="ListLabel 642"/>
    <w:qFormat/>
    <w:rPr>
      <w:rFonts w:cs="Wingdings"/>
    </w:rPr>
  </w:style>
  <w:style w:type="character" w:customStyle="1" w:styleId="ListLabel643">
    <w:name w:val="ListLabel 643"/>
    <w:qFormat/>
    <w:rPr>
      <w:rFonts w:ascii="Arial" w:hAnsi="Arial" w:cs="Wingdings"/>
      <w:sz w:val="22"/>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character" w:customStyle="1" w:styleId="ListLabel646">
    <w:name w:val="ListLabel 646"/>
    <w:qFormat/>
    <w:rPr>
      <w:rFonts w:cs="Symbol"/>
    </w:rPr>
  </w:style>
  <w:style w:type="character" w:customStyle="1" w:styleId="ListLabel647">
    <w:name w:val="ListLabel 647"/>
    <w:qFormat/>
    <w:rPr>
      <w:rFonts w:cs="Courier New"/>
    </w:rPr>
  </w:style>
  <w:style w:type="character" w:customStyle="1" w:styleId="ListLabel648">
    <w:name w:val="ListLabel 648"/>
    <w:qFormat/>
    <w:rPr>
      <w:rFonts w:cs="Wingdings"/>
    </w:rPr>
  </w:style>
  <w:style w:type="character" w:customStyle="1" w:styleId="ListLabel649">
    <w:name w:val="ListLabel 649"/>
    <w:qFormat/>
    <w:rPr>
      <w:rFonts w:cs="Symbol"/>
    </w:rPr>
  </w:style>
  <w:style w:type="character" w:customStyle="1" w:styleId="ListLabel650">
    <w:name w:val="ListLabel 650"/>
    <w:qFormat/>
    <w:rPr>
      <w:rFonts w:cs="Courier New"/>
    </w:rPr>
  </w:style>
  <w:style w:type="character" w:customStyle="1" w:styleId="ListLabel651">
    <w:name w:val="ListLabel 651"/>
    <w:qFormat/>
    <w:rPr>
      <w:rFonts w:cs="Wingdings"/>
    </w:rPr>
  </w:style>
  <w:style w:type="character" w:customStyle="1" w:styleId="ListLabel652">
    <w:name w:val="ListLabel 652"/>
    <w:qFormat/>
    <w:rPr>
      <w:rFonts w:ascii="Arial" w:hAnsi="Arial" w:cs="Wingdings"/>
      <w:sz w:val="22"/>
    </w:rPr>
  </w:style>
  <w:style w:type="character" w:customStyle="1" w:styleId="ListLabel653">
    <w:name w:val="ListLabel 653"/>
    <w:qFormat/>
    <w:rPr>
      <w:rFonts w:cs="Courier New"/>
    </w:rPr>
  </w:style>
  <w:style w:type="character" w:customStyle="1" w:styleId="ListLabel654">
    <w:name w:val="ListLabel 654"/>
    <w:qFormat/>
    <w:rPr>
      <w:rFonts w:cs="Wingdings"/>
    </w:rPr>
  </w:style>
  <w:style w:type="character" w:customStyle="1" w:styleId="ListLabel655">
    <w:name w:val="ListLabel 655"/>
    <w:qFormat/>
    <w:rPr>
      <w:rFonts w:cs="Symbol"/>
    </w:rPr>
  </w:style>
  <w:style w:type="character" w:customStyle="1" w:styleId="ListLabel656">
    <w:name w:val="ListLabel 656"/>
    <w:qFormat/>
    <w:rPr>
      <w:rFonts w:cs="Courier New"/>
    </w:rPr>
  </w:style>
  <w:style w:type="character" w:customStyle="1" w:styleId="ListLabel657">
    <w:name w:val="ListLabel 657"/>
    <w:qFormat/>
    <w:rPr>
      <w:rFonts w:cs="Wingdings"/>
    </w:rPr>
  </w:style>
  <w:style w:type="character" w:customStyle="1" w:styleId="ListLabel658">
    <w:name w:val="ListLabel 658"/>
    <w:qFormat/>
    <w:rPr>
      <w:rFonts w:cs="Symbol"/>
    </w:rPr>
  </w:style>
  <w:style w:type="character" w:customStyle="1" w:styleId="ListLabel659">
    <w:name w:val="ListLabel 659"/>
    <w:qFormat/>
    <w:rPr>
      <w:rFonts w:cs="Courier New"/>
    </w:rPr>
  </w:style>
  <w:style w:type="character" w:customStyle="1" w:styleId="ListLabel660">
    <w:name w:val="ListLabel 660"/>
    <w:qFormat/>
    <w:rPr>
      <w:rFonts w:cs="Wingdings"/>
    </w:rPr>
  </w:style>
  <w:style w:type="character" w:customStyle="1" w:styleId="ListLabel661">
    <w:name w:val="ListLabel 661"/>
    <w:qFormat/>
    <w:rPr>
      <w:rFonts w:ascii="Arial" w:hAnsi="Arial" w:cs="Wingdings"/>
      <w:sz w:val="22"/>
    </w:rPr>
  </w:style>
  <w:style w:type="character" w:customStyle="1" w:styleId="ListLabel662">
    <w:name w:val="ListLabel 662"/>
    <w:qFormat/>
    <w:rPr>
      <w:rFonts w:cs="Courier New"/>
    </w:rPr>
  </w:style>
  <w:style w:type="character" w:customStyle="1" w:styleId="ListLabel663">
    <w:name w:val="ListLabel 663"/>
    <w:qFormat/>
    <w:rPr>
      <w:rFonts w:cs="Wingdings"/>
    </w:rPr>
  </w:style>
  <w:style w:type="character" w:customStyle="1" w:styleId="ListLabel664">
    <w:name w:val="ListLabel 664"/>
    <w:qFormat/>
    <w:rPr>
      <w:rFonts w:cs="Symbol"/>
    </w:rPr>
  </w:style>
  <w:style w:type="character" w:customStyle="1" w:styleId="ListLabel665">
    <w:name w:val="ListLabel 665"/>
    <w:qFormat/>
    <w:rPr>
      <w:rFonts w:cs="Courier New"/>
    </w:rPr>
  </w:style>
  <w:style w:type="character" w:customStyle="1" w:styleId="ListLabel666">
    <w:name w:val="ListLabel 666"/>
    <w:qFormat/>
    <w:rPr>
      <w:rFonts w:cs="Wingdings"/>
    </w:rPr>
  </w:style>
  <w:style w:type="character" w:customStyle="1" w:styleId="ListLabel667">
    <w:name w:val="ListLabel 667"/>
    <w:qFormat/>
    <w:rPr>
      <w:rFonts w:cs="Symbol"/>
    </w:rPr>
  </w:style>
  <w:style w:type="character" w:customStyle="1" w:styleId="ListLabel668">
    <w:name w:val="ListLabel 668"/>
    <w:qFormat/>
    <w:rPr>
      <w:rFonts w:cs="Courier New"/>
    </w:rPr>
  </w:style>
  <w:style w:type="character" w:customStyle="1" w:styleId="ListLabel669">
    <w:name w:val="ListLabel 669"/>
    <w:qFormat/>
    <w:rPr>
      <w:rFonts w:cs="Wingdings"/>
    </w:rPr>
  </w:style>
  <w:style w:type="character" w:customStyle="1" w:styleId="ListLabel670">
    <w:name w:val="ListLabel 670"/>
    <w:qFormat/>
    <w:rPr>
      <w:rFonts w:ascii="Arial" w:hAnsi="Arial" w:cs="Wingdings"/>
      <w:b/>
      <w:sz w:val="22"/>
    </w:rPr>
  </w:style>
  <w:style w:type="character" w:customStyle="1" w:styleId="ListLabel671">
    <w:name w:val="ListLabel 671"/>
    <w:qFormat/>
    <w:rPr>
      <w:rFonts w:cs="Courier New"/>
    </w:rPr>
  </w:style>
  <w:style w:type="character" w:customStyle="1" w:styleId="ListLabel672">
    <w:name w:val="ListLabel 672"/>
    <w:qFormat/>
    <w:rPr>
      <w:rFonts w:cs="Wingdings"/>
    </w:rPr>
  </w:style>
  <w:style w:type="character" w:customStyle="1" w:styleId="ListLabel673">
    <w:name w:val="ListLabel 673"/>
    <w:qFormat/>
    <w:rPr>
      <w:rFonts w:cs="Symbol"/>
    </w:rPr>
  </w:style>
  <w:style w:type="character" w:customStyle="1" w:styleId="ListLabel674">
    <w:name w:val="ListLabel 674"/>
    <w:qFormat/>
    <w:rPr>
      <w:rFonts w:cs="Courier New"/>
    </w:rPr>
  </w:style>
  <w:style w:type="character" w:customStyle="1" w:styleId="ListLabel675">
    <w:name w:val="ListLabel 675"/>
    <w:qFormat/>
    <w:rPr>
      <w:rFonts w:cs="Wingdings"/>
    </w:rPr>
  </w:style>
  <w:style w:type="character" w:customStyle="1" w:styleId="ListLabel676">
    <w:name w:val="ListLabel 676"/>
    <w:qFormat/>
    <w:rPr>
      <w:rFonts w:cs="Symbol"/>
    </w:rPr>
  </w:style>
  <w:style w:type="character" w:customStyle="1" w:styleId="ListLabel677">
    <w:name w:val="ListLabel 677"/>
    <w:qFormat/>
    <w:rPr>
      <w:rFonts w:cs="Courier New"/>
    </w:rPr>
  </w:style>
  <w:style w:type="character" w:customStyle="1" w:styleId="ListLabel678">
    <w:name w:val="ListLabel 678"/>
    <w:qFormat/>
    <w:rPr>
      <w:rFonts w:cs="Wingdings"/>
    </w:rPr>
  </w:style>
  <w:style w:type="character" w:customStyle="1" w:styleId="ListLabel679">
    <w:name w:val="ListLabel 679"/>
    <w:qFormat/>
    <w:rPr>
      <w:rFonts w:ascii="Arial" w:hAnsi="Arial" w:cs="Wingdings"/>
      <w:b/>
      <w:sz w:val="22"/>
    </w:rPr>
  </w:style>
  <w:style w:type="character" w:customStyle="1" w:styleId="ListLabel680">
    <w:name w:val="ListLabel 680"/>
    <w:qFormat/>
    <w:rPr>
      <w:rFonts w:cs="Courier New"/>
    </w:rPr>
  </w:style>
  <w:style w:type="character" w:customStyle="1" w:styleId="ListLabel681">
    <w:name w:val="ListLabel 681"/>
    <w:qFormat/>
    <w:rPr>
      <w:rFonts w:cs="Wingdings"/>
    </w:rPr>
  </w:style>
  <w:style w:type="character" w:customStyle="1" w:styleId="ListLabel682">
    <w:name w:val="ListLabel 682"/>
    <w:qFormat/>
    <w:rPr>
      <w:rFonts w:cs="Symbol"/>
    </w:rPr>
  </w:style>
  <w:style w:type="character" w:customStyle="1" w:styleId="ListLabel683">
    <w:name w:val="ListLabel 683"/>
    <w:qFormat/>
    <w:rPr>
      <w:rFonts w:cs="Courier New"/>
    </w:rPr>
  </w:style>
  <w:style w:type="character" w:customStyle="1" w:styleId="ListLabel684">
    <w:name w:val="ListLabel 684"/>
    <w:qFormat/>
    <w:rPr>
      <w:rFonts w:cs="Wingdings"/>
    </w:rPr>
  </w:style>
  <w:style w:type="character" w:customStyle="1" w:styleId="ListLabel685">
    <w:name w:val="ListLabel 685"/>
    <w:qFormat/>
    <w:rPr>
      <w:rFonts w:cs="Symbol"/>
    </w:rPr>
  </w:style>
  <w:style w:type="character" w:customStyle="1" w:styleId="ListLabel686">
    <w:name w:val="ListLabel 686"/>
    <w:qFormat/>
    <w:rPr>
      <w:rFonts w:cs="Courier New"/>
    </w:rPr>
  </w:style>
  <w:style w:type="character" w:customStyle="1" w:styleId="ListLabel687">
    <w:name w:val="ListLabel 687"/>
    <w:qFormat/>
    <w:rPr>
      <w:rFonts w:cs="Wingdings"/>
    </w:rPr>
  </w:style>
  <w:style w:type="character" w:customStyle="1" w:styleId="ListLabel688">
    <w:name w:val="ListLabel 688"/>
    <w:qFormat/>
    <w:rPr>
      <w:rFonts w:ascii="Arial" w:hAnsi="Arial" w:cs="Wingdings"/>
      <w:sz w:val="22"/>
    </w:rPr>
  </w:style>
  <w:style w:type="character" w:customStyle="1" w:styleId="ListLabel689">
    <w:name w:val="ListLabel 689"/>
    <w:qFormat/>
    <w:rPr>
      <w:rFonts w:cs="Courier New"/>
    </w:rPr>
  </w:style>
  <w:style w:type="character" w:customStyle="1" w:styleId="ListLabel690">
    <w:name w:val="ListLabel 690"/>
    <w:qFormat/>
    <w:rPr>
      <w:rFonts w:cs="Wingdings"/>
    </w:rPr>
  </w:style>
  <w:style w:type="character" w:customStyle="1" w:styleId="ListLabel691">
    <w:name w:val="ListLabel 691"/>
    <w:qFormat/>
    <w:rPr>
      <w:rFonts w:cs="Symbol"/>
    </w:rPr>
  </w:style>
  <w:style w:type="character" w:customStyle="1" w:styleId="ListLabel692">
    <w:name w:val="ListLabel 692"/>
    <w:qFormat/>
    <w:rPr>
      <w:rFonts w:cs="Courier New"/>
    </w:rPr>
  </w:style>
  <w:style w:type="character" w:customStyle="1" w:styleId="ListLabel693">
    <w:name w:val="ListLabel 693"/>
    <w:qFormat/>
    <w:rPr>
      <w:rFonts w:cs="Wingdings"/>
    </w:rPr>
  </w:style>
  <w:style w:type="character" w:customStyle="1" w:styleId="ListLabel694">
    <w:name w:val="ListLabel 694"/>
    <w:qFormat/>
    <w:rPr>
      <w:rFonts w:cs="Symbol"/>
    </w:rPr>
  </w:style>
  <w:style w:type="character" w:customStyle="1" w:styleId="ListLabel695">
    <w:name w:val="ListLabel 695"/>
    <w:qFormat/>
    <w:rPr>
      <w:rFonts w:cs="Courier New"/>
    </w:rPr>
  </w:style>
  <w:style w:type="character" w:customStyle="1" w:styleId="ListLabel696">
    <w:name w:val="ListLabel 696"/>
    <w:qFormat/>
    <w:rPr>
      <w:rFonts w:cs="Wingdings"/>
    </w:rPr>
  </w:style>
  <w:style w:type="character" w:customStyle="1" w:styleId="ListLabel697">
    <w:name w:val="ListLabel 697"/>
    <w:qFormat/>
    <w:rPr>
      <w:rFonts w:ascii="Arial" w:hAnsi="Arial" w:cs="Wingdings"/>
      <w:b/>
      <w:sz w:val="22"/>
    </w:rPr>
  </w:style>
  <w:style w:type="character" w:customStyle="1" w:styleId="ListLabel698">
    <w:name w:val="ListLabel 698"/>
    <w:qFormat/>
    <w:rPr>
      <w:rFonts w:cs="Courier New"/>
    </w:rPr>
  </w:style>
  <w:style w:type="character" w:customStyle="1" w:styleId="ListLabel699">
    <w:name w:val="ListLabel 699"/>
    <w:qFormat/>
    <w:rPr>
      <w:rFonts w:cs="Wingdings"/>
    </w:rPr>
  </w:style>
  <w:style w:type="character" w:customStyle="1" w:styleId="ListLabel700">
    <w:name w:val="ListLabel 700"/>
    <w:qFormat/>
    <w:rPr>
      <w:rFonts w:cs="Symbol"/>
    </w:rPr>
  </w:style>
  <w:style w:type="character" w:customStyle="1" w:styleId="ListLabel701">
    <w:name w:val="ListLabel 701"/>
    <w:qFormat/>
    <w:rPr>
      <w:rFonts w:cs="Courier New"/>
    </w:rPr>
  </w:style>
  <w:style w:type="character" w:customStyle="1" w:styleId="ListLabel702">
    <w:name w:val="ListLabel 702"/>
    <w:qFormat/>
    <w:rPr>
      <w:rFonts w:cs="Wingdings"/>
    </w:rPr>
  </w:style>
  <w:style w:type="character" w:customStyle="1" w:styleId="ListLabel703">
    <w:name w:val="ListLabel 703"/>
    <w:qFormat/>
    <w:rPr>
      <w:rFonts w:cs="Symbol"/>
    </w:rPr>
  </w:style>
  <w:style w:type="character" w:customStyle="1" w:styleId="ListLabel704">
    <w:name w:val="ListLabel 704"/>
    <w:qFormat/>
    <w:rPr>
      <w:rFonts w:cs="Courier New"/>
    </w:rPr>
  </w:style>
  <w:style w:type="character" w:customStyle="1" w:styleId="ListLabel705">
    <w:name w:val="ListLabel 705"/>
    <w:qFormat/>
    <w:rPr>
      <w:rFonts w:cs="Wingdings"/>
    </w:rPr>
  </w:style>
  <w:style w:type="character" w:customStyle="1" w:styleId="ListLabel706">
    <w:name w:val="ListLabel 706"/>
    <w:qFormat/>
    <w:rPr>
      <w:rFonts w:ascii="Arial" w:hAnsi="Arial" w:cs="Wingdings"/>
      <w:sz w:val="22"/>
    </w:rPr>
  </w:style>
  <w:style w:type="character" w:customStyle="1" w:styleId="ListLabel707">
    <w:name w:val="ListLabel 707"/>
    <w:qFormat/>
    <w:rPr>
      <w:rFonts w:cs="Courier New"/>
    </w:rPr>
  </w:style>
  <w:style w:type="character" w:customStyle="1" w:styleId="ListLabel708">
    <w:name w:val="ListLabel 708"/>
    <w:qFormat/>
    <w:rPr>
      <w:rFonts w:cs="Wingdings"/>
    </w:rPr>
  </w:style>
  <w:style w:type="character" w:customStyle="1" w:styleId="ListLabel709">
    <w:name w:val="ListLabel 709"/>
    <w:qFormat/>
    <w:rPr>
      <w:rFonts w:cs="Symbol"/>
    </w:rPr>
  </w:style>
  <w:style w:type="character" w:customStyle="1" w:styleId="ListLabel710">
    <w:name w:val="ListLabel 710"/>
    <w:qFormat/>
    <w:rPr>
      <w:rFonts w:cs="Courier New"/>
    </w:rPr>
  </w:style>
  <w:style w:type="character" w:customStyle="1" w:styleId="ListLabel711">
    <w:name w:val="ListLabel 711"/>
    <w:qFormat/>
    <w:rPr>
      <w:rFonts w:cs="Wingdings"/>
    </w:rPr>
  </w:style>
  <w:style w:type="character" w:customStyle="1" w:styleId="ListLabel712">
    <w:name w:val="ListLabel 712"/>
    <w:qFormat/>
    <w:rPr>
      <w:rFonts w:cs="Symbol"/>
    </w:rPr>
  </w:style>
  <w:style w:type="character" w:customStyle="1" w:styleId="ListLabel713">
    <w:name w:val="ListLabel 713"/>
    <w:qFormat/>
    <w:rPr>
      <w:rFonts w:cs="Courier New"/>
    </w:rPr>
  </w:style>
  <w:style w:type="character" w:customStyle="1" w:styleId="ListLabel714">
    <w:name w:val="ListLabel 714"/>
    <w:qFormat/>
    <w:rPr>
      <w:rFonts w:cs="Wingdings"/>
    </w:rPr>
  </w:style>
  <w:style w:type="character" w:customStyle="1" w:styleId="ListLabel715">
    <w:name w:val="ListLabel 715"/>
    <w:qFormat/>
    <w:rPr>
      <w:rFonts w:ascii="Arial" w:hAnsi="Arial" w:cs="Wingdings"/>
      <w:b/>
      <w:sz w:val="22"/>
    </w:rPr>
  </w:style>
  <w:style w:type="character" w:customStyle="1" w:styleId="ListLabel716">
    <w:name w:val="ListLabel 716"/>
    <w:qFormat/>
    <w:rPr>
      <w:rFonts w:cs="Courier New"/>
    </w:rPr>
  </w:style>
  <w:style w:type="character" w:customStyle="1" w:styleId="ListLabel717">
    <w:name w:val="ListLabel 717"/>
    <w:qFormat/>
    <w:rPr>
      <w:rFonts w:cs="Wingdings"/>
    </w:rPr>
  </w:style>
  <w:style w:type="character" w:customStyle="1" w:styleId="ListLabel718">
    <w:name w:val="ListLabel 718"/>
    <w:qFormat/>
    <w:rPr>
      <w:rFonts w:cs="Symbol"/>
    </w:rPr>
  </w:style>
  <w:style w:type="character" w:customStyle="1" w:styleId="ListLabel719">
    <w:name w:val="ListLabel 719"/>
    <w:qFormat/>
    <w:rPr>
      <w:rFonts w:cs="Courier New"/>
    </w:rPr>
  </w:style>
  <w:style w:type="character" w:customStyle="1" w:styleId="ListLabel720">
    <w:name w:val="ListLabel 720"/>
    <w:qFormat/>
    <w:rPr>
      <w:rFonts w:cs="Wingdings"/>
    </w:rPr>
  </w:style>
  <w:style w:type="character" w:customStyle="1" w:styleId="ListLabel721">
    <w:name w:val="ListLabel 721"/>
    <w:qFormat/>
    <w:rPr>
      <w:rFonts w:cs="Symbol"/>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ascii="Arial" w:hAnsi="Arial" w:cs="Wingdings"/>
      <w:b/>
      <w:sz w:val="22"/>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Symbol"/>
    </w:rPr>
  </w:style>
  <w:style w:type="character" w:customStyle="1" w:styleId="ListLabel731">
    <w:name w:val="ListLabel 731"/>
    <w:qFormat/>
    <w:rPr>
      <w:rFonts w:cs="Courier New"/>
    </w:rPr>
  </w:style>
  <w:style w:type="character" w:customStyle="1" w:styleId="ListLabel732">
    <w:name w:val="ListLabel 732"/>
    <w:qFormat/>
    <w:rPr>
      <w:rFonts w:cs="Wingdings"/>
    </w:rPr>
  </w:style>
  <w:style w:type="character" w:customStyle="1" w:styleId="ListLabel733">
    <w:name w:val="ListLabel 733"/>
    <w:qFormat/>
    <w:rPr>
      <w:rFonts w:ascii="Arial" w:hAnsi="Arial" w:cs="Wingdings"/>
      <w:sz w:val="22"/>
    </w:rPr>
  </w:style>
  <w:style w:type="character" w:customStyle="1" w:styleId="ListLabel734">
    <w:name w:val="ListLabel 734"/>
    <w:qFormat/>
    <w:rPr>
      <w:rFonts w:cs="Courier New"/>
    </w:rPr>
  </w:style>
  <w:style w:type="character" w:customStyle="1" w:styleId="ListLabel735">
    <w:name w:val="ListLabel 735"/>
    <w:qFormat/>
    <w:rPr>
      <w:rFonts w:cs="Wingdings"/>
    </w:rPr>
  </w:style>
  <w:style w:type="character" w:customStyle="1" w:styleId="ListLabel736">
    <w:name w:val="ListLabel 736"/>
    <w:qFormat/>
    <w:rPr>
      <w:rFonts w:cs="Symbol"/>
    </w:rPr>
  </w:style>
  <w:style w:type="character" w:customStyle="1" w:styleId="ListLabel737">
    <w:name w:val="ListLabel 737"/>
    <w:qFormat/>
    <w:rPr>
      <w:rFonts w:cs="Courier New"/>
    </w:rPr>
  </w:style>
  <w:style w:type="character" w:customStyle="1" w:styleId="ListLabel738">
    <w:name w:val="ListLabel 738"/>
    <w:qFormat/>
    <w:rPr>
      <w:rFonts w:cs="Wingdings"/>
    </w:rPr>
  </w:style>
  <w:style w:type="character" w:customStyle="1" w:styleId="ListLabel739">
    <w:name w:val="ListLabel 739"/>
    <w:qFormat/>
    <w:rPr>
      <w:rFonts w:cs="Symbol"/>
    </w:rPr>
  </w:style>
  <w:style w:type="character" w:customStyle="1" w:styleId="ListLabel740">
    <w:name w:val="ListLabel 740"/>
    <w:qFormat/>
    <w:rPr>
      <w:rFonts w:cs="Courier New"/>
    </w:rPr>
  </w:style>
  <w:style w:type="character" w:customStyle="1" w:styleId="ListLabel741">
    <w:name w:val="ListLabel 741"/>
    <w:qFormat/>
    <w:rPr>
      <w:rFonts w:cs="Wingdings"/>
    </w:rPr>
  </w:style>
  <w:style w:type="character" w:customStyle="1" w:styleId="ListLabel742">
    <w:name w:val="ListLabel 742"/>
    <w:qFormat/>
    <w:rPr>
      <w:rFonts w:ascii="Arial" w:hAnsi="Arial" w:cs="Wingdings"/>
      <w:b/>
      <w:sz w:val="22"/>
    </w:rPr>
  </w:style>
  <w:style w:type="character" w:customStyle="1" w:styleId="ListLabel743">
    <w:name w:val="ListLabel 743"/>
    <w:qFormat/>
    <w:rPr>
      <w:rFonts w:cs="Courier New"/>
    </w:rPr>
  </w:style>
  <w:style w:type="character" w:customStyle="1" w:styleId="ListLabel744">
    <w:name w:val="ListLabel 744"/>
    <w:qFormat/>
    <w:rPr>
      <w:rFonts w:cs="Wingdings"/>
    </w:rPr>
  </w:style>
  <w:style w:type="character" w:customStyle="1" w:styleId="ListLabel745">
    <w:name w:val="ListLabel 745"/>
    <w:qFormat/>
    <w:rPr>
      <w:rFonts w:cs="Symbol"/>
    </w:rPr>
  </w:style>
  <w:style w:type="character" w:customStyle="1" w:styleId="ListLabel746">
    <w:name w:val="ListLabel 746"/>
    <w:qFormat/>
    <w:rPr>
      <w:rFonts w:cs="Courier New"/>
    </w:rPr>
  </w:style>
  <w:style w:type="character" w:customStyle="1" w:styleId="ListLabel747">
    <w:name w:val="ListLabel 747"/>
    <w:qFormat/>
    <w:rPr>
      <w:rFonts w:cs="Wingdings"/>
    </w:rPr>
  </w:style>
  <w:style w:type="character" w:customStyle="1" w:styleId="ListLabel748">
    <w:name w:val="ListLabel 748"/>
    <w:qFormat/>
    <w:rPr>
      <w:rFonts w:cs="Symbol"/>
    </w:rPr>
  </w:style>
  <w:style w:type="character" w:customStyle="1" w:styleId="ListLabel749">
    <w:name w:val="ListLabel 749"/>
    <w:qFormat/>
    <w:rPr>
      <w:rFonts w:cs="Courier New"/>
    </w:rPr>
  </w:style>
  <w:style w:type="character" w:customStyle="1" w:styleId="ListLabel750">
    <w:name w:val="ListLabel 750"/>
    <w:qFormat/>
    <w:rPr>
      <w:rFonts w:cs="Wingdings"/>
    </w:rPr>
  </w:style>
  <w:style w:type="character" w:customStyle="1" w:styleId="ListLabel751">
    <w:name w:val="ListLabel 751"/>
    <w:qFormat/>
    <w:rPr>
      <w:rFonts w:ascii="Arial" w:hAnsi="Arial" w:cs="Wingdings"/>
      <w:sz w:val="22"/>
    </w:rPr>
  </w:style>
  <w:style w:type="character" w:customStyle="1" w:styleId="ListLabel752">
    <w:name w:val="ListLabel 752"/>
    <w:qFormat/>
    <w:rPr>
      <w:rFonts w:cs="Courier New"/>
    </w:rPr>
  </w:style>
  <w:style w:type="character" w:customStyle="1" w:styleId="ListLabel753">
    <w:name w:val="ListLabel 753"/>
    <w:qFormat/>
    <w:rPr>
      <w:rFonts w:cs="Wingdings"/>
    </w:rPr>
  </w:style>
  <w:style w:type="character" w:customStyle="1" w:styleId="ListLabel754">
    <w:name w:val="ListLabel 754"/>
    <w:qFormat/>
    <w:rPr>
      <w:rFonts w:cs="Symbol"/>
    </w:rPr>
  </w:style>
  <w:style w:type="character" w:customStyle="1" w:styleId="ListLabel755">
    <w:name w:val="ListLabel 755"/>
    <w:qFormat/>
    <w:rPr>
      <w:rFonts w:cs="Courier New"/>
    </w:rPr>
  </w:style>
  <w:style w:type="character" w:customStyle="1" w:styleId="ListLabel756">
    <w:name w:val="ListLabel 756"/>
    <w:qFormat/>
    <w:rPr>
      <w:rFonts w:cs="Wingdings"/>
    </w:rPr>
  </w:style>
  <w:style w:type="character" w:customStyle="1" w:styleId="ListLabel757">
    <w:name w:val="ListLabel 757"/>
    <w:qFormat/>
    <w:rPr>
      <w:rFonts w:cs="Symbol"/>
    </w:rPr>
  </w:style>
  <w:style w:type="character" w:customStyle="1" w:styleId="ListLabel758">
    <w:name w:val="ListLabel 758"/>
    <w:qFormat/>
    <w:rPr>
      <w:rFonts w:cs="Courier New"/>
    </w:rPr>
  </w:style>
  <w:style w:type="character" w:customStyle="1" w:styleId="ListLabel759">
    <w:name w:val="ListLabel 759"/>
    <w:qFormat/>
    <w:rPr>
      <w:rFonts w:cs="Wingdings"/>
    </w:rPr>
  </w:style>
  <w:style w:type="character" w:customStyle="1" w:styleId="ListLabel760">
    <w:name w:val="ListLabel 760"/>
    <w:qFormat/>
    <w:rPr>
      <w:rFonts w:ascii="Arial" w:hAnsi="Arial" w:cs="Wingdings"/>
      <w:b/>
      <w:sz w:val="22"/>
    </w:rPr>
  </w:style>
  <w:style w:type="character" w:customStyle="1" w:styleId="ListLabel761">
    <w:name w:val="ListLabel 761"/>
    <w:qFormat/>
    <w:rPr>
      <w:rFonts w:cs="Courier New"/>
    </w:rPr>
  </w:style>
  <w:style w:type="character" w:customStyle="1" w:styleId="ListLabel762">
    <w:name w:val="ListLabel 762"/>
    <w:qFormat/>
    <w:rPr>
      <w:rFonts w:cs="Wingdings"/>
    </w:rPr>
  </w:style>
  <w:style w:type="character" w:customStyle="1" w:styleId="ListLabel763">
    <w:name w:val="ListLabel 763"/>
    <w:qFormat/>
    <w:rPr>
      <w:rFonts w:cs="Symbol"/>
    </w:rPr>
  </w:style>
  <w:style w:type="character" w:customStyle="1" w:styleId="ListLabel764">
    <w:name w:val="ListLabel 764"/>
    <w:qFormat/>
    <w:rPr>
      <w:rFonts w:cs="Courier New"/>
    </w:rPr>
  </w:style>
  <w:style w:type="character" w:customStyle="1" w:styleId="ListLabel765">
    <w:name w:val="ListLabel 765"/>
    <w:qFormat/>
    <w:rPr>
      <w:rFonts w:cs="Wingdings"/>
    </w:rPr>
  </w:style>
  <w:style w:type="character" w:customStyle="1" w:styleId="ListLabel766">
    <w:name w:val="ListLabel 766"/>
    <w:qFormat/>
    <w:rPr>
      <w:rFonts w:cs="Symbol"/>
    </w:rPr>
  </w:style>
  <w:style w:type="character" w:customStyle="1" w:styleId="ListLabel767">
    <w:name w:val="ListLabel 767"/>
    <w:qFormat/>
    <w:rPr>
      <w:rFonts w:cs="Courier New"/>
    </w:rPr>
  </w:style>
  <w:style w:type="character" w:customStyle="1" w:styleId="ListLabel768">
    <w:name w:val="ListLabel 768"/>
    <w:qFormat/>
    <w:rPr>
      <w:rFonts w:cs="Wingdings"/>
    </w:rPr>
  </w:style>
  <w:style w:type="character" w:customStyle="1" w:styleId="ListLabel769">
    <w:name w:val="ListLabel 769"/>
    <w:qFormat/>
    <w:rPr>
      <w:rFonts w:ascii="Arial" w:hAnsi="Arial" w:cs="Wingdings"/>
      <w:b/>
      <w:sz w:val="22"/>
    </w:rPr>
  </w:style>
  <w:style w:type="character" w:customStyle="1" w:styleId="ListLabel770">
    <w:name w:val="ListLabel 770"/>
    <w:qFormat/>
    <w:rPr>
      <w:rFonts w:cs="Courier New"/>
    </w:rPr>
  </w:style>
  <w:style w:type="character" w:customStyle="1" w:styleId="ListLabel771">
    <w:name w:val="ListLabel 771"/>
    <w:qFormat/>
    <w:rPr>
      <w:rFonts w:cs="Wingdings"/>
    </w:rPr>
  </w:style>
  <w:style w:type="character" w:customStyle="1" w:styleId="ListLabel772">
    <w:name w:val="ListLabel 772"/>
    <w:qFormat/>
    <w:rPr>
      <w:rFonts w:cs="Symbol"/>
    </w:rPr>
  </w:style>
  <w:style w:type="character" w:customStyle="1" w:styleId="ListLabel773">
    <w:name w:val="ListLabel 773"/>
    <w:qFormat/>
    <w:rPr>
      <w:rFonts w:cs="Courier New"/>
    </w:rPr>
  </w:style>
  <w:style w:type="character" w:customStyle="1" w:styleId="ListLabel774">
    <w:name w:val="ListLabel 774"/>
    <w:qFormat/>
    <w:rPr>
      <w:rFonts w:cs="Wingdings"/>
    </w:rPr>
  </w:style>
  <w:style w:type="character" w:customStyle="1" w:styleId="ListLabel775">
    <w:name w:val="ListLabel 775"/>
    <w:qFormat/>
    <w:rPr>
      <w:rFonts w:cs="Symbol"/>
    </w:rPr>
  </w:style>
  <w:style w:type="character" w:customStyle="1" w:styleId="ListLabel776">
    <w:name w:val="ListLabel 776"/>
    <w:qFormat/>
    <w:rPr>
      <w:rFonts w:cs="Courier New"/>
    </w:rPr>
  </w:style>
  <w:style w:type="character" w:customStyle="1" w:styleId="ListLabel777">
    <w:name w:val="ListLabel 777"/>
    <w:qFormat/>
    <w:rPr>
      <w:rFonts w:cs="Wingdings"/>
    </w:rPr>
  </w:style>
  <w:style w:type="character" w:customStyle="1" w:styleId="ListLabel778">
    <w:name w:val="ListLabel 778"/>
    <w:qFormat/>
    <w:rPr>
      <w:rFonts w:ascii="Arial" w:hAnsi="Arial" w:cs="Wingdings"/>
      <w:b/>
      <w:sz w:val="22"/>
    </w:rPr>
  </w:style>
  <w:style w:type="character" w:customStyle="1" w:styleId="ListLabel779">
    <w:name w:val="ListLabel 779"/>
    <w:qFormat/>
    <w:rPr>
      <w:rFonts w:cs="Courier New"/>
    </w:rPr>
  </w:style>
  <w:style w:type="character" w:customStyle="1" w:styleId="ListLabel780">
    <w:name w:val="ListLabel 780"/>
    <w:qFormat/>
    <w:rPr>
      <w:rFonts w:cs="Wingdings"/>
    </w:rPr>
  </w:style>
  <w:style w:type="character" w:customStyle="1" w:styleId="ListLabel781">
    <w:name w:val="ListLabel 781"/>
    <w:qFormat/>
    <w:rPr>
      <w:rFonts w:cs="Symbol"/>
    </w:rPr>
  </w:style>
  <w:style w:type="character" w:customStyle="1" w:styleId="ListLabel782">
    <w:name w:val="ListLabel 782"/>
    <w:qFormat/>
    <w:rPr>
      <w:rFonts w:cs="Courier New"/>
    </w:rPr>
  </w:style>
  <w:style w:type="character" w:customStyle="1" w:styleId="ListLabel783">
    <w:name w:val="ListLabel 783"/>
    <w:qFormat/>
    <w:rPr>
      <w:rFonts w:cs="Wingdings"/>
    </w:rPr>
  </w:style>
  <w:style w:type="character" w:customStyle="1" w:styleId="ListLabel784">
    <w:name w:val="ListLabel 784"/>
    <w:qFormat/>
    <w:rPr>
      <w:rFonts w:cs="Symbol"/>
    </w:rPr>
  </w:style>
  <w:style w:type="character" w:customStyle="1" w:styleId="ListLabel785">
    <w:name w:val="ListLabel 785"/>
    <w:qFormat/>
    <w:rPr>
      <w:rFonts w:cs="Courier New"/>
    </w:rPr>
  </w:style>
  <w:style w:type="character" w:customStyle="1" w:styleId="ListLabel786">
    <w:name w:val="ListLabel 786"/>
    <w:qFormat/>
    <w:rPr>
      <w:rFonts w:cs="Wingdings"/>
    </w:rPr>
  </w:style>
  <w:style w:type="character" w:customStyle="1" w:styleId="ListLabel787">
    <w:name w:val="ListLabel 787"/>
    <w:qFormat/>
    <w:rPr>
      <w:rFonts w:cs="Wingdings"/>
      <w:b w:val="0"/>
      <w:i w:val="0"/>
      <w:strike w:val="0"/>
      <w:dstrike w:val="0"/>
      <w:color w:val="000000"/>
      <w:position w:val="0"/>
      <w:sz w:val="20"/>
      <w:szCs w:val="22"/>
      <w:u w:val="none"/>
      <w:vertAlign w:val="baseline"/>
    </w:rPr>
  </w:style>
  <w:style w:type="character" w:customStyle="1" w:styleId="ListLabel788">
    <w:name w:val="ListLabel 788"/>
    <w:qFormat/>
    <w:rPr>
      <w:rFonts w:cs="Segoe UI Symbol"/>
      <w:b w:val="0"/>
      <w:i w:val="0"/>
      <w:strike w:val="0"/>
      <w:dstrike w:val="0"/>
      <w:color w:val="000000"/>
      <w:position w:val="0"/>
      <w:sz w:val="22"/>
      <w:szCs w:val="22"/>
      <w:u w:val="none"/>
      <w:vertAlign w:val="baseline"/>
    </w:rPr>
  </w:style>
  <w:style w:type="character" w:customStyle="1" w:styleId="ListLabel789">
    <w:name w:val="ListLabel 789"/>
    <w:qFormat/>
    <w:rPr>
      <w:rFonts w:cs="Segoe UI Symbol"/>
      <w:b w:val="0"/>
      <w:i w:val="0"/>
      <w:strike w:val="0"/>
      <w:dstrike w:val="0"/>
      <w:color w:val="000000"/>
      <w:position w:val="0"/>
      <w:sz w:val="22"/>
      <w:szCs w:val="22"/>
      <w:u w:val="none"/>
      <w:vertAlign w:val="baseline"/>
    </w:rPr>
  </w:style>
  <w:style w:type="character" w:customStyle="1" w:styleId="ListLabel790">
    <w:name w:val="ListLabel 790"/>
    <w:qFormat/>
    <w:rPr>
      <w:rFonts w:cs="Arial"/>
      <w:b w:val="0"/>
      <w:i w:val="0"/>
      <w:strike w:val="0"/>
      <w:dstrike w:val="0"/>
      <w:color w:val="000000"/>
      <w:position w:val="0"/>
      <w:sz w:val="22"/>
      <w:szCs w:val="22"/>
      <w:u w:val="none"/>
      <w:vertAlign w:val="baseline"/>
    </w:rPr>
  </w:style>
  <w:style w:type="character" w:customStyle="1" w:styleId="ListLabel791">
    <w:name w:val="ListLabel 791"/>
    <w:qFormat/>
    <w:rPr>
      <w:rFonts w:cs="Segoe UI Symbol"/>
      <w:b w:val="0"/>
      <w:i w:val="0"/>
      <w:strike w:val="0"/>
      <w:dstrike w:val="0"/>
      <w:color w:val="000000"/>
      <w:position w:val="0"/>
      <w:sz w:val="22"/>
      <w:szCs w:val="22"/>
      <w:u w:val="none"/>
      <w:vertAlign w:val="baseline"/>
    </w:rPr>
  </w:style>
  <w:style w:type="character" w:customStyle="1" w:styleId="ListLabel792">
    <w:name w:val="ListLabel 792"/>
    <w:qFormat/>
    <w:rPr>
      <w:rFonts w:cs="Segoe UI Symbol"/>
      <w:b w:val="0"/>
      <w:i w:val="0"/>
      <w:strike w:val="0"/>
      <w:dstrike w:val="0"/>
      <w:color w:val="000000"/>
      <w:position w:val="0"/>
      <w:sz w:val="22"/>
      <w:szCs w:val="22"/>
      <w:u w:val="none"/>
      <w:vertAlign w:val="baseline"/>
    </w:rPr>
  </w:style>
  <w:style w:type="character" w:customStyle="1" w:styleId="ListLabel793">
    <w:name w:val="ListLabel 793"/>
    <w:qFormat/>
    <w:rPr>
      <w:rFonts w:cs="Arial"/>
      <w:b w:val="0"/>
      <w:i w:val="0"/>
      <w:strike w:val="0"/>
      <w:dstrike w:val="0"/>
      <w:color w:val="000000"/>
      <w:position w:val="0"/>
      <w:sz w:val="22"/>
      <w:szCs w:val="22"/>
      <w:u w:val="none"/>
      <w:vertAlign w:val="baseline"/>
    </w:rPr>
  </w:style>
  <w:style w:type="character" w:customStyle="1" w:styleId="ListLabel794">
    <w:name w:val="ListLabel 794"/>
    <w:qFormat/>
    <w:rPr>
      <w:rFonts w:cs="Segoe UI Symbol"/>
      <w:b w:val="0"/>
      <w:i w:val="0"/>
      <w:strike w:val="0"/>
      <w:dstrike w:val="0"/>
      <w:color w:val="000000"/>
      <w:position w:val="0"/>
      <w:sz w:val="22"/>
      <w:szCs w:val="22"/>
      <w:u w:val="none"/>
      <w:vertAlign w:val="baseline"/>
    </w:rPr>
  </w:style>
  <w:style w:type="character" w:customStyle="1" w:styleId="ListLabel795">
    <w:name w:val="ListLabel 795"/>
    <w:qFormat/>
    <w:rPr>
      <w:rFonts w:cs="Segoe UI Symbol"/>
      <w:b w:val="0"/>
      <w:i w:val="0"/>
      <w:strike w:val="0"/>
      <w:dstrike w:val="0"/>
      <w:color w:val="000000"/>
      <w:position w:val="0"/>
      <w:sz w:val="22"/>
      <w:szCs w:val="22"/>
      <w:u w:val="none"/>
      <w:vertAlign w:val="baseline"/>
    </w:rPr>
  </w:style>
  <w:style w:type="character" w:customStyle="1" w:styleId="ListLabel796">
    <w:name w:val="ListLabel 796"/>
    <w:qFormat/>
    <w:rPr>
      <w:rFonts w:cs="Wingdings"/>
    </w:rPr>
  </w:style>
  <w:style w:type="character" w:customStyle="1" w:styleId="ListLabel797">
    <w:name w:val="ListLabel 797"/>
    <w:qFormat/>
    <w:rPr>
      <w:rFonts w:cs="Courier New"/>
    </w:rPr>
  </w:style>
  <w:style w:type="character" w:customStyle="1" w:styleId="ListLabel798">
    <w:name w:val="ListLabel 798"/>
    <w:qFormat/>
    <w:rPr>
      <w:rFonts w:cs="Wingdings"/>
    </w:rPr>
  </w:style>
  <w:style w:type="character" w:customStyle="1" w:styleId="ListLabel799">
    <w:name w:val="ListLabel 799"/>
    <w:qFormat/>
    <w:rPr>
      <w:rFonts w:cs="Symbol"/>
    </w:rPr>
  </w:style>
  <w:style w:type="character" w:customStyle="1" w:styleId="ListLabel800">
    <w:name w:val="ListLabel 800"/>
    <w:qFormat/>
    <w:rPr>
      <w:rFonts w:cs="Courier New"/>
    </w:rPr>
  </w:style>
  <w:style w:type="character" w:customStyle="1" w:styleId="ListLabel801">
    <w:name w:val="ListLabel 801"/>
    <w:qFormat/>
    <w:rPr>
      <w:rFonts w:cs="Wingdings"/>
    </w:rPr>
  </w:style>
  <w:style w:type="character" w:customStyle="1" w:styleId="ListLabel802">
    <w:name w:val="ListLabel 802"/>
    <w:qFormat/>
    <w:rPr>
      <w:rFonts w:cs="Symbol"/>
    </w:rPr>
  </w:style>
  <w:style w:type="character" w:customStyle="1" w:styleId="ListLabel803">
    <w:name w:val="ListLabel 803"/>
    <w:qFormat/>
    <w:rPr>
      <w:rFonts w:cs="Courier New"/>
    </w:rPr>
  </w:style>
  <w:style w:type="character" w:customStyle="1" w:styleId="ListLabel804">
    <w:name w:val="ListLabel 804"/>
    <w:qFormat/>
    <w:rPr>
      <w:rFonts w:cs="Wingdings"/>
    </w:rPr>
  </w:style>
  <w:style w:type="character" w:customStyle="1" w:styleId="ListLabel805">
    <w:name w:val="ListLabel 805"/>
    <w:qFormat/>
    <w:rPr>
      <w:rFonts w:cs="Wingdings"/>
      <w:b w:val="0"/>
      <w:i w:val="0"/>
      <w:strike w:val="0"/>
      <w:dstrike w:val="0"/>
      <w:color w:val="000000"/>
      <w:position w:val="0"/>
      <w:sz w:val="22"/>
      <w:szCs w:val="22"/>
      <w:u w:val="none"/>
      <w:vertAlign w:val="baseline"/>
    </w:rPr>
  </w:style>
  <w:style w:type="character" w:customStyle="1" w:styleId="ListLabel806">
    <w:name w:val="ListLabel 806"/>
    <w:qFormat/>
    <w:rPr>
      <w:rFonts w:cs="Calibri"/>
      <w:b w:val="0"/>
      <w:i w:val="0"/>
      <w:strike w:val="0"/>
      <w:dstrike w:val="0"/>
      <w:color w:val="000000"/>
      <w:position w:val="0"/>
      <w:sz w:val="22"/>
      <w:szCs w:val="22"/>
      <w:u w:val="none"/>
      <w:vertAlign w:val="baseline"/>
    </w:rPr>
  </w:style>
  <w:style w:type="character" w:customStyle="1" w:styleId="ListLabel807">
    <w:name w:val="ListLabel 807"/>
    <w:qFormat/>
    <w:rPr>
      <w:rFonts w:cs="Calibri"/>
      <w:b w:val="0"/>
      <w:i w:val="0"/>
      <w:strike w:val="0"/>
      <w:dstrike w:val="0"/>
      <w:color w:val="000000"/>
      <w:position w:val="0"/>
      <w:sz w:val="22"/>
      <w:szCs w:val="22"/>
      <w:u w:val="none"/>
      <w:vertAlign w:val="baseline"/>
    </w:rPr>
  </w:style>
  <w:style w:type="character" w:customStyle="1" w:styleId="ListLabel808">
    <w:name w:val="ListLabel 808"/>
    <w:qFormat/>
    <w:rPr>
      <w:rFonts w:cs="Calibri"/>
      <w:b w:val="0"/>
      <w:i w:val="0"/>
      <w:strike w:val="0"/>
      <w:dstrike w:val="0"/>
      <w:color w:val="000000"/>
      <w:position w:val="0"/>
      <w:sz w:val="22"/>
      <w:szCs w:val="22"/>
      <w:u w:val="none"/>
      <w:vertAlign w:val="baseline"/>
    </w:rPr>
  </w:style>
  <w:style w:type="character" w:customStyle="1" w:styleId="ListLabel809">
    <w:name w:val="ListLabel 809"/>
    <w:qFormat/>
    <w:rPr>
      <w:rFonts w:cs="Calibri"/>
      <w:b w:val="0"/>
      <w:i w:val="0"/>
      <w:strike w:val="0"/>
      <w:dstrike w:val="0"/>
      <w:color w:val="000000"/>
      <w:position w:val="0"/>
      <w:sz w:val="22"/>
      <w:szCs w:val="22"/>
      <w:u w:val="none"/>
      <w:vertAlign w:val="baseline"/>
    </w:rPr>
  </w:style>
  <w:style w:type="character" w:customStyle="1" w:styleId="ListLabel810">
    <w:name w:val="ListLabel 810"/>
    <w:qFormat/>
    <w:rPr>
      <w:rFonts w:cs="Calibri"/>
      <w:b w:val="0"/>
      <w:i w:val="0"/>
      <w:strike w:val="0"/>
      <w:dstrike w:val="0"/>
      <w:color w:val="000000"/>
      <w:position w:val="0"/>
      <w:sz w:val="22"/>
      <w:szCs w:val="22"/>
      <w:u w:val="none"/>
      <w:vertAlign w:val="baseline"/>
    </w:rPr>
  </w:style>
  <w:style w:type="character" w:customStyle="1" w:styleId="ListLabel811">
    <w:name w:val="ListLabel 811"/>
    <w:qFormat/>
    <w:rPr>
      <w:rFonts w:cs="Calibri"/>
      <w:b w:val="0"/>
      <w:i w:val="0"/>
      <w:strike w:val="0"/>
      <w:dstrike w:val="0"/>
      <w:color w:val="000000"/>
      <w:position w:val="0"/>
      <w:sz w:val="22"/>
      <w:szCs w:val="22"/>
      <w:u w:val="none"/>
      <w:vertAlign w:val="baseline"/>
    </w:rPr>
  </w:style>
  <w:style w:type="character" w:customStyle="1" w:styleId="ListLabel812">
    <w:name w:val="ListLabel 812"/>
    <w:qFormat/>
    <w:rPr>
      <w:rFonts w:cs="Calibri"/>
      <w:b w:val="0"/>
      <w:i w:val="0"/>
      <w:strike w:val="0"/>
      <w:dstrike w:val="0"/>
      <w:color w:val="000000"/>
      <w:position w:val="0"/>
      <w:sz w:val="22"/>
      <w:szCs w:val="22"/>
      <w:u w:val="none"/>
      <w:vertAlign w:val="baseline"/>
    </w:rPr>
  </w:style>
  <w:style w:type="character" w:customStyle="1" w:styleId="ListLabel813">
    <w:name w:val="ListLabel 813"/>
    <w:qFormat/>
    <w:rPr>
      <w:rFonts w:cs="Calibri"/>
      <w:b w:val="0"/>
      <w:i w:val="0"/>
      <w:strike w:val="0"/>
      <w:dstrike w:val="0"/>
      <w:color w:val="000000"/>
      <w:position w:val="0"/>
      <w:sz w:val="22"/>
      <w:szCs w:val="22"/>
      <w:u w:val="none"/>
      <w:vertAlign w:val="baseline"/>
    </w:rPr>
  </w:style>
  <w:style w:type="character" w:customStyle="1" w:styleId="ListLabel814">
    <w:name w:val="ListLabel 814"/>
    <w:qFormat/>
    <w:rPr>
      <w:rFonts w:cs="Wingdings"/>
      <w:b w:val="0"/>
      <w:i w:val="0"/>
      <w:strike w:val="0"/>
      <w:dstrike w:val="0"/>
      <w:color w:val="000000"/>
      <w:position w:val="0"/>
      <w:sz w:val="22"/>
      <w:szCs w:val="22"/>
      <w:u w:val="none"/>
      <w:vertAlign w:val="baseline"/>
    </w:rPr>
  </w:style>
  <w:style w:type="character" w:customStyle="1" w:styleId="ListLabel815">
    <w:name w:val="ListLabel 815"/>
    <w:qFormat/>
    <w:rPr>
      <w:rFonts w:cs="Calibri"/>
      <w:b w:val="0"/>
      <w:i w:val="0"/>
      <w:strike w:val="0"/>
      <w:dstrike w:val="0"/>
      <w:color w:val="000000"/>
      <w:position w:val="0"/>
      <w:sz w:val="22"/>
      <w:szCs w:val="22"/>
      <w:u w:val="none"/>
      <w:vertAlign w:val="baseline"/>
    </w:rPr>
  </w:style>
  <w:style w:type="character" w:customStyle="1" w:styleId="ListLabel816">
    <w:name w:val="ListLabel 816"/>
    <w:qFormat/>
    <w:rPr>
      <w:rFonts w:cs="Calibri"/>
      <w:b w:val="0"/>
      <w:i w:val="0"/>
      <w:strike w:val="0"/>
      <w:dstrike w:val="0"/>
      <w:color w:val="000000"/>
      <w:position w:val="0"/>
      <w:sz w:val="22"/>
      <w:szCs w:val="22"/>
      <w:u w:val="none"/>
      <w:vertAlign w:val="baseline"/>
    </w:rPr>
  </w:style>
  <w:style w:type="character" w:customStyle="1" w:styleId="ListLabel817">
    <w:name w:val="ListLabel 817"/>
    <w:qFormat/>
    <w:rPr>
      <w:rFonts w:cs="Calibri"/>
      <w:b w:val="0"/>
      <w:i w:val="0"/>
      <w:strike w:val="0"/>
      <w:dstrike w:val="0"/>
      <w:color w:val="000000"/>
      <w:position w:val="0"/>
      <w:sz w:val="22"/>
      <w:szCs w:val="22"/>
      <w:u w:val="none"/>
      <w:vertAlign w:val="baseline"/>
    </w:rPr>
  </w:style>
  <w:style w:type="character" w:customStyle="1" w:styleId="ListLabel818">
    <w:name w:val="ListLabel 818"/>
    <w:qFormat/>
    <w:rPr>
      <w:rFonts w:cs="Calibri"/>
      <w:b w:val="0"/>
      <w:i w:val="0"/>
      <w:strike w:val="0"/>
      <w:dstrike w:val="0"/>
      <w:color w:val="000000"/>
      <w:position w:val="0"/>
      <w:sz w:val="22"/>
      <w:szCs w:val="22"/>
      <w:u w:val="none"/>
      <w:vertAlign w:val="baseline"/>
    </w:rPr>
  </w:style>
  <w:style w:type="character" w:customStyle="1" w:styleId="ListLabel819">
    <w:name w:val="ListLabel 819"/>
    <w:qFormat/>
    <w:rPr>
      <w:rFonts w:cs="Calibri"/>
      <w:b w:val="0"/>
      <w:i w:val="0"/>
      <w:strike w:val="0"/>
      <w:dstrike w:val="0"/>
      <w:color w:val="000000"/>
      <w:position w:val="0"/>
      <w:sz w:val="22"/>
      <w:szCs w:val="22"/>
      <w:u w:val="none"/>
      <w:vertAlign w:val="baseline"/>
    </w:rPr>
  </w:style>
  <w:style w:type="character" w:customStyle="1" w:styleId="ListLabel820">
    <w:name w:val="ListLabel 820"/>
    <w:qFormat/>
    <w:rPr>
      <w:rFonts w:cs="Calibri"/>
      <w:b w:val="0"/>
      <w:i w:val="0"/>
      <w:strike w:val="0"/>
      <w:dstrike w:val="0"/>
      <w:color w:val="000000"/>
      <w:position w:val="0"/>
      <w:sz w:val="22"/>
      <w:szCs w:val="22"/>
      <w:u w:val="none"/>
      <w:vertAlign w:val="baseline"/>
    </w:rPr>
  </w:style>
  <w:style w:type="character" w:customStyle="1" w:styleId="ListLabel821">
    <w:name w:val="ListLabel 821"/>
    <w:qFormat/>
    <w:rPr>
      <w:rFonts w:cs="Calibri"/>
      <w:b w:val="0"/>
      <w:i w:val="0"/>
      <w:strike w:val="0"/>
      <w:dstrike w:val="0"/>
      <w:color w:val="000000"/>
      <w:position w:val="0"/>
      <w:sz w:val="22"/>
      <w:szCs w:val="22"/>
      <w:u w:val="none"/>
      <w:vertAlign w:val="baseline"/>
    </w:rPr>
  </w:style>
  <w:style w:type="character" w:customStyle="1" w:styleId="ListLabel822">
    <w:name w:val="ListLabel 822"/>
    <w:qFormat/>
    <w:rPr>
      <w:rFonts w:cs="Calibri"/>
      <w:b w:val="0"/>
      <w:i w:val="0"/>
      <w:strike w:val="0"/>
      <w:dstrike w:val="0"/>
      <w:color w:val="000000"/>
      <w:position w:val="0"/>
      <w:sz w:val="22"/>
      <w:szCs w:val="22"/>
      <w:u w:val="none"/>
      <w:vertAlign w:val="baseline"/>
    </w:rPr>
  </w:style>
  <w:style w:type="character" w:customStyle="1" w:styleId="ListLabel823">
    <w:name w:val="ListLabel 823"/>
    <w:qFormat/>
    <w:rPr>
      <w:rFonts w:cs="Wingdings"/>
      <w:b w:val="0"/>
      <w:i w:val="0"/>
      <w:strike w:val="0"/>
      <w:dstrike w:val="0"/>
      <w:color w:val="000000"/>
      <w:position w:val="0"/>
      <w:sz w:val="22"/>
      <w:szCs w:val="22"/>
      <w:u w:val="none"/>
      <w:vertAlign w:val="baseline"/>
    </w:rPr>
  </w:style>
  <w:style w:type="character" w:customStyle="1" w:styleId="ListLabel824">
    <w:name w:val="ListLabel 824"/>
    <w:qFormat/>
    <w:rPr>
      <w:rFonts w:cs="Calibri"/>
      <w:b w:val="0"/>
      <w:i w:val="0"/>
      <w:strike w:val="0"/>
      <w:dstrike w:val="0"/>
      <w:color w:val="000000"/>
      <w:position w:val="0"/>
      <w:sz w:val="22"/>
      <w:szCs w:val="22"/>
      <w:u w:val="none"/>
      <w:vertAlign w:val="baseline"/>
    </w:rPr>
  </w:style>
  <w:style w:type="character" w:customStyle="1" w:styleId="ListLabel825">
    <w:name w:val="ListLabel 825"/>
    <w:qFormat/>
    <w:rPr>
      <w:rFonts w:cs="Calibri"/>
      <w:b w:val="0"/>
      <w:i w:val="0"/>
      <w:strike w:val="0"/>
      <w:dstrike w:val="0"/>
      <w:color w:val="000000"/>
      <w:position w:val="0"/>
      <w:sz w:val="22"/>
      <w:szCs w:val="22"/>
      <w:u w:val="none"/>
      <w:vertAlign w:val="baseline"/>
    </w:rPr>
  </w:style>
  <w:style w:type="character" w:customStyle="1" w:styleId="ListLabel826">
    <w:name w:val="ListLabel 826"/>
    <w:qFormat/>
    <w:rPr>
      <w:rFonts w:cs="Calibri"/>
      <w:b w:val="0"/>
      <w:i w:val="0"/>
      <w:strike w:val="0"/>
      <w:dstrike w:val="0"/>
      <w:color w:val="000000"/>
      <w:position w:val="0"/>
      <w:sz w:val="22"/>
      <w:szCs w:val="22"/>
      <w:u w:val="none"/>
      <w:vertAlign w:val="baseline"/>
    </w:rPr>
  </w:style>
  <w:style w:type="character" w:customStyle="1" w:styleId="ListLabel827">
    <w:name w:val="ListLabel 827"/>
    <w:qFormat/>
    <w:rPr>
      <w:rFonts w:cs="Calibri"/>
      <w:b w:val="0"/>
      <w:i w:val="0"/>
      <w:strike w:val="0"/>
      <w:dstrike w:val="0"/>
      <w:color w:val="000000"/>
      <w:position w:val="0"/>
      <w:sz w:val="22"/>
      <w:szCs w:val="22"/>
      <w:u w:val="none"/>
      <w:vertAlign w:val="baseline"/>
    </w:rPr>
  </w:style>
  <w:style w:type="character" w:customStyle="1" w:styleId="ListLabel828">
    <w:name w:val="ListLabel 828"/>
    <w:qFormat/>
    <w:rPr>
      <w:rFonts w:cs="Calibri"/>
      <w:b w:val="0"/>
      <w:i w:val="0"/>
      <w:strike w:val="0"/>
      <w:dstrike w:val="0"/>
      <w:color w:val="000000"/>
      <w:position w:val="0"/>
      <w:sz w:val="22"/>
      <w:szCs w:val="22"/>
      <w:u w:val="none"/>
      <w:vertAlign w:val="baseline"/>
    </w:rPr>
  </w:style>
  <w:style w:type="character" w:customStyle="1" w:styleId="ListLabel829">
    <w:name w:val="ListLabel 829"/>
    <w:qFormat/>
    <w:rPr>
      <w:rFonts w:cs="Calibri"/>
      <w:b w:val="0"/>
      <w:i w:val="0"/>
      <w:strike w:val="0"/>
      <w:dstrike w:val="0"/>
      <w:color w:val="000000"/>
      <w:position w:val="0"/>
      <w:sz w:val="22"/>
      <w:szCs w:val="22"/>
      <w:u w:val="none"/>
      <w:vertAlign w:val="baseline"/>
    </w:rPr>
  </w:style>
  <w:style w:type="character" w:customStyle="1" w:styleId="ListLabel830">
    <w:name w:val="ListLabel 830"/>
    <w:qFormat/>
    <w:rPr>
      <w:rFonts w:cs="Calibri"/>
      <w:b w:val="0"/>
      <w:i w:val="0"/>
      <w:strike w:val="0"/>
      <w:dstrike w:val="0"/>
      <w:color w:val="000000"/>
      <w:position w:val="0"/>
      <w:sz w:val="22"/>
      <w:szCs w:val="22"/>
      <w:u w:val="none"/>
      <w:vertAlign w:val="baseline"/>
    </w:rPr>
  </w:style>
  <w:style w:type="character" w:customStyle="1" w:styleId="ListLabel831">
    <w:name w:val="ListLabel 831"/>
    <w:qFormat/>
    <w:rPr>
      <w:rFonts w:cs="Calibri"/>
      <w:b w:val="0"/>
      <w:i w:val="0"/>
      <w:strike w:val="0"/>
      <w:dstrike w:val="0"/>
      <w:color w:val="000000"/>
      <w:position w:val="0"/>
      <w:sz w:val="22"/>
      <w:szCs w:val="22"/>
      <w:u w:val="none"/>
      <w:vertAlign w:val="baseline"/>
    </w:rPr>
  </w:style>
  <w:style w:type="character" w:customStyle="1" w:styleId="ListLabel832">
    <w:name w:val="ListLabel 832"/>
    <w:qFormat/>
    <w:rPr>
      <w:rFonts w:cs="Wingdings"/>
      <w:b w:val="0"/>
      <w:i w:val="0"/>
      <w:strike w:val="0"/>
      <w:dstrike w:val="0"/>
      <w:color w:val="000000"/>
      <w:position w:val="0"/>
      <w:sz w:val="22"/>
      <w:szCs w:val="22"/>
      <w:u w:val="none"/>
      <w:vertAlign w:val="baseline"/>
    </w:rPr>
  </w:style>
  <w:style w:type="character" w:customStyle="1" w:styleId="ListLabel833">
    <w:name w:val="ListLabel 833"/>
    <w:qFormat/>
    <w:rPr>
      <w:rFonts w:cs="Segoe UI Symbol"/>
      <w:b w:val="0"/>
      <w:i w:val="0"/>
      <w:strike w:val="0"/>
      <w:dstrike w:val="0"/>
      <w:color w:val="000000"/>
      <w:position w:val="0"/>
      <w:sz w:val="22"/>
      <w:szCs w:val="22"/>
      <w:u w:val="none"/>
      <w:vertAlign w:val="baseline"/>
    </w:rPr>
  </w:style>
  <w:style w:type="character" w:customStyle="1" w:styleId="ListLabel834">
    <w:name w:val="ListLabel 834"/>
    <w:qFormat/>
    <w:rPr>
      <w:rFonts w:cs="Segoe UI Symbol"/>
      <w:b w:val="0"/>
      <w:i w:val="0"/>
      <w:strike w:val="0"/>
      <w:dstrike w:val="0"/>
      <w:color w:val="000000"/>
      <w:position w:val="0"/>
      <w:sz w:val="22"/>
      <w:szCs w:val="22"/>
      <w:u w:val="none"/>
      <w:vertAlign w:val="baseline"/>
    </w:rPr>
  </w:style>
  <w:style w:type="character" w:customStyle="1" w:styleId="ListLabel835">
    <w:name w:val="ListLabel 835"/>
    <w:qFormat/>
    <w:rPr>
      <w:rFonts w:cs="Arial"/>
      <w:b w:val="0"/>
      <w:i w:val="0"/>
      <w:strike w:val="0"/>
      <w:dstrike w:val="0"/>
      <w:color w:val="000000"/>
      <w:position w:val="0"/>
      <w:sz w:val="22"/>
      <w:szCs w:val="22"/>
      <w:u w:val="none"/>
      <w:vertAlign w:val="baseline"/>
    </w:rPr>
  </w:style>
  <w:style w:type="character" w:customStyle="1" w:styleId="ListLabel836">
    <w:name w:val="ListLabel 836"/>
    <w:qFormat/>
    <w:rPr>
      <w:rFonts w:cs="Segoe UI Symbol"/>
      <w:b w:val="0"/>
      <w:i w:val="0"/>
      <w:strike w:val="0"/>
      <w:dstrike w:val="0"/>
      <w:color w:val="000000"/>
      <w:position w:val="0"/>
      <w:sz w:val="22"/>
      <w:szCs w:val="22"/>
      <w:u w:val="none"/>
      <w:vertAlign w:val="baseline"/>
    </w:rPr>
  </w:style>
  <w:style w:type="character" w:customStyle="1" w:styleId="ListLabel837">
    <w:name w:val="ListLabel 837"/>
    <w:qFormat/>
    <w:rPr>
      <w:rFonts w:cs="Segoe UI Symbol"/>
      <w:b w:val="0"/>
      <w:i w:val="0"/>
      <w:strike w:val="0"/>
      <w:dstrike w:val="0"/>
      <w:color w:val="000000"/>
      <w:position w:val="0"/>
      <w:sz w:val="22"/>
      <w:szCs w:val="22"/>
      <w:u w:val="none"/>
      <w:vertAlign w:val="baseline"/>
    </w:rPr>
  </w:style>
  <w:style w:type="character" w:customStyle="1" w:styleId="ListLabel838">
    <w:name w:val="ListLabel 838"/>
    <w:qFormat/>
    <w:rPr>
      <w:rFonts w:cs="Arial"/>
      <w:b w:val="0"/>
      <w:i w:val="0"/>
      <w:strike w:val="0"/>
      <w:dstrike w:val="0"/>
      <w:color w:val="000000"/>
      <w:position w:val="0"/>
      <w:sz w:val="22"/>
      <w:szCs w:val="22"/>
      <w:u w:val="none"/>
      <w:vertAlign w:val="baseline"/>
    </w:rPr>
  </w:style>
  <w:style w:type="character" w:customStyle="1" w:styleId="ListLabel839">
    <w:name w:val="ListLabel 839"/>
    <w:qFormat/>
    <w:rPr>
      <w:rFonts w:cs="Segoe UI Symbol"/>
      <w:b w:val="0"/>
      <w:i w:val="0"/>
      <w:strike w:val="0"/>
      <w:dstrike w:val="0"/>
      <w:color w:val="000000"/>
      <w:position w:val="0"/>
      <w:sz w:val="22"/>
      <w:szCs w:val="22"/>
      <w:u w:val="none"/>
      <w:vertAlign w:val="baseline"/>
    </w:rPr>
  </w:style>
  <w:style w:type="character" w:customStyle="1" w:styleId="ListLabel840">
    <w:name w:val="ListLabel 840"/>
    <w:qFormat/>
    <w:rPr>
      <w:rFonts w:cs="Segoe UI Symbol"/>
      <w:b w:val="0"/>
      <w:i w:val="0"/>
      <w:strike w:val="0"/>
      <w:dstrike w:val="0"/>
      <w:color w:val="000000"/>
      <w:position w:val="0"/>
      <w:sz w:val="22"/>
      <w:szCs w:val="22"/>
      <w:u w:val="none"/>
      <w:vertAlign w:val="baseline"/>
    </w:rPr>
  </w:style>
  <w:style w:type="character" w:customStyle="1" w:styleId="ListLabel841">
    <w:name w:val="ListLabel 841"/>
    <w:qFormat/>
    <w:rPr>
      <w:rFonts w:cs="Wingdings"/>
      <w:b w:val="0"/>
      <w:i w:val="0"/>
      <w:strike w:val="0"/>
      <w:dstrike w:val="0"/>
      <w:color w:val="000000"/>
      <w:position w:val="0"/>
      <w:sz w:val="22"/>
      <w:szCs w:val="22"/>
      <w:u w:val="none"/>
      <w:vertAlign w:val="baseline"/>
    </w:rPr>
  </w:style>
  <w:style w:type="character" w:customStyle="1" w:styleId="ListLabel842">
    <w:name w:val="ListLabel 842"/>
    <w:qFormat/>
    <w:rPr>
      <w:rFonts w:cs="Segoe UI Symbol"/>
      <w:b w:val="0"/>
      <w:i w:val="0"/>
      <w:strike w:val="0"/>
      <w:dstrike w:val="0"/>
      <w:color w:val="000000"/>
      <w:position w:val="0"/>
      <w:sz w:val="22"/>
      <w:szCs w:val="22"/>
      <w:u w:val="none"/>
      <w:vertAlign w:val="baseline"/>
    </w:rPr>
  </w:style>
  <w:style w:type="character" w:customStyle="1" w:styleId="ListLabel843">
    <w:name w:val="ListLabel 843"/>
    <w:qFormat/>
    <w:rPr>
      <w:rFonts w:cs="Segoe UI Symbol"/>
      <w:b w:val="0"/>
      <w:i w:val="0"/>
      <w:strike w:val="0"/>
      <w:dstrike w:val="0"/>
      <w:color w:val="000000"/>
      <w:position w:val="0"/>
      <w:sz w:val="22"/>
      <w:szCs w:val="22"/>
      <w:u w:val="none"/>
      <w:vertAlign w:val="baseline"/>
    </w:rPr>
  </w:style>
  <w:style w:type="character" w:customStyle="1" w:styleId="ListLabel844">
    <w:name w:val="ListLabel 844"/>
    <w:qFormat/>
    <w:rPr>
      <w:rFonts w:cs="Arial"/>
      <w:b w:val="0"/>
      <w:i w:val="0"/>
      <w:strike w:val="0"/>
      <w:dstrike w:val="0"/>
      <w:color w:val="000000"/>
      <w:position w:val="0"/>
      <w:sz w:val="22"/>
      <w:szCs w:val="22"/>
      <w:u w:val="none"/>
      <w:vertAlign w:val="baseline"/>
    </w:rPr>
  </w:style>
  <w:style w:type="character" w:customStyle="1" w:styleId="ListLabel845">
    <w:name w:val="ListLabel 845"/>
    <w:qFormat/>
    <w:rPr>
      <w:rFonts w:cs="Segoe UI Symbol"/>
      <w:b w:val="0"/>
      <w:i w:val="0"/>
      <w:strike w:val="0"/>
      <w:dstrike w:val="0"/>
      <w:color w:val="000000"/>
      <w:position w:val="0"/>
      <w:sz w:val="22"/>
      <w:szCs w:val="22"/>
      <w:u w:val="none"/>
      <w:vertAlign w:val="baseline"/>
    </w:rPr>
  </w:style>
  <w:style w:type="character" w:customStyle="1" w:styleId="ListLabel846">
    <w:name w:val="ListLabel 846"/>
    <w:qFormat/>
    <w:rPr>
      <w:rFonts w:cs="Segoe UI Symbol"/>
      <w:b w:val="0"/>
      <w:i w:val="0"/>
      <w:strike w:val="0"/>
      <w:dstrike w:val="0"/>
      <w:color w:val="000000"/>
      <w:position w:val="0"/>
      <w:sz w:val="22"/>
      <w:szCs w:val="22"/>
      <w:u w:val="none"/>
      <w:vertAlign w:val="baseline"/>
    </w:rPr>
  </w:style>
  <w:style w:type="character" w:customStyle="1" w:styleId="ListLabel847">
    <w:name w:val="ListLabel 847"/>
    <w:qFormat/>
    <w:rPr>
      <w:rFonts w:cs="Arial"/>
      <w:b w:val="0"/>
      <w:i w:val="0"/>
      <w:strike w:val="0"/>
      <w:dstrike w:val="0"/>
      <w:color w:val="000000"/>
      <w:position w:val="0"/>
      <w:sz w:val="22"/>
      <w:szCs w:val="22"/>
      <w:u w:val="none"/>
      <w:vertAlign w:val="baseline"/>
    </w:rPr>
  </w:style>
  <w:style w:type="character" w:customStyle="1" w:styleId="ListLabel848">
    <w:name w:val="ListLabel 848"/>
    <w:qFormat/>
    <w:rPr>
      <w:rFonts w:cs="Segoe UI Symbol"/>
      <w:b w:val="0"/>
      <w:i w:val="0"/>
      <w:strike w:val="0"/>
      <w:dstrike w:val="0"/>
      <w:color w:val="000000"/>
      <w:position w:val="0"/>
      <w:sz w:val="22"/>
      <w:szCs w:val="22"/>
      <w:u w:val="none"/>
      <w:vertAlign w:val="baseline"/>
    </w:rPr>
  </w:style>
  <w:style w:type="character" w:customStyle="1" w:styleId="ListLabel849">
    <w:name w:val="ListLabel 849"/>
    <w:qFormat/>
    <w:rPr>
      <w:rFonts w:cs="Segoe UI Symbol"/>
      <w:b w:val="0"/>
      <w:i w:val="0"/>
      <w:strike w:val="0"/>
      <w:dstrike w:val="0"/>
      <w:color w:val="000000"/>
      <w:position w:val="0"/>
      <w:sz w:val="22"/>
      <w:szCs w:val="22"/>
      <w:u w:val="none"/>
      <w:vertAlign w:val="baseline"/>
    </w:rPr>
  </w:style>
  <w:style w:type="character" w:customStyle="1" w:styleId="ListLabel850">
    <w:name w:val="ListLabel 850"/>
    <w:qFormat/>
    <w:rPr>
      <w:rFonts w:cs="Wingdings"/>
      <w:b w:val="0"/>
      <w:i w:val="0"/>
      <w:strike w:val="0"/>
      <w:dstrike w:val="0"/>
      <w:color w:val="000000"/>
      <w:position w:val="0"/>
      <w:sz w:val="22"/>
      <w:szCs w:val="22"/>
      <w:u w:val="none"/>
      <w:vertAlign w:val="baseline"/>
    </w:rPr>
  </w:style>
  <w:style w:type="character" w:customStyle="1" w:styleId="ListLabel851">
    <w:name w:val="ListLabel 851"/>
    <w:qFormat/>
    <w:rPr>
      <w:rFonts w:cs="Calibri"/>
      <w:b w:val="0"/>
      <w:i w:val="0"/>
      <w:strike w:val="0"/>
      <w:dstrike w:val="0"/>
      <w:color w:val="000000"/>
      <w:position w:val="0"/>
      <w:sz w:val="22"/>
      <w:szCs w:val="22"/>
      <w:u w:val="none"/>
      <w:vertAlign w:val="baseline"/>
    </w:rPr>
  </w:style>
  <w:style w:type="character" w:customStyle="1" w:styleId="ListLabel852">
    <w:name w:val="ListLabel 852"/>
    <w:qFormat/>
    <w:rPr>
      <w:rFonts w:cs="Calibri"/>
      <w:b w:val="0"/>
      <w:i w:val="0"/>
      <w:strike w:val="0"/>
      <w:dstrike w:val="0"/>
      <w:color w:val="000000"/>
      <w:position w:val="0"/>
      <w:sz w:val="22"/>
      <w:szCs w:val="22"/>
      <w:u w:val="none"/>
      <w:vertAlign w:val="baseline"/>
    </w:rPr>
  </w:style>
  <w:style w:type="character" w:customStyle="1" w:styleId="ListLabel853">
    <w:name w:val="ListLabel 853"/>
    <w:qFormat/>
    <w:rPr>
      <w:rFonts w:cs="Calibri"/>
      <w:b w:val="0"/>
      <w:i w:val="0"/>
      <w:strike w:val="0"/>
      <w:dstrike w:val="0"/>
      <w:color w:val="000000"/>
      <w:position w:val="0"/>
      <w:sz w:val="22"/>
      <w:szCs w:val="22"/>
      <w:u w:val="none"/>
      <w:vertAlign w:val="baseline"/>
    </w:rPr>
  </w:style>
  <w:style w:type="character" w:customStyle="1" w:styleId="ListLabel854">
    <w:name w:val="ListLabel 854"/>
    <w:qFormat/>
    <w:rPr>
      <w:rFonts w:cs="Calibri"/>
      <w:b w:val="0"/>
      <w:i w:val="0"/>
      <w:strike w:val="0"/>
      <w:dstrike w:val="0"/>
      <w:color w:val="000000"/>
      <w:position w:val="0"/>
      <w:sz w:val="22"/>
      <w:szCs w:val="22"/>
      <w:u w:val="none"/>
      <w:vertAlign w:val="baseline"/>
    </w:rPr>
  </w:style>
  <w:style w:type="character" w:customStyle="1" w:styleId="ListLabel855">
    <w:name w:val="ListLabel 855"/>
    <w:qFormat/>
    <w:rPr>
      <w:rFonts w:cs="Calibri"/>
      <w:b w:val="0"/>
      <w:i w:val="0"/>
      <w:strike w:val="0"/>
      <w:dstrike w:val="0"/>
      <w:color w:val="000000"/>
      <w:position w:val="0"/>
      <w:sz w:val="22"/>
      <w:szCs w:val="22"/>
      <w:u w:val="none"/>
      <w:vertAlign w:val="baseline"/>
    </w:rPr>
  </w:style>
  <w:style w:type="character" w:customStyle="1" w:styleId="ListLabel856">
    <w:name w:val="ListLabel 856"/>
    <w:qFormat/>
    <w:rPr>
      <w:rFonts w:cs="Calibri"/>
      <w:b w:val="0"/>
      <w:i w:val="0"/>
      <w:strike w:val="0"/>
      <w:dstrike w:val="0"/>
      <w:color w:val="000000"/>
      <w:position w:val="0"/>
      <w:sz w:val="22"/>
      <w:szCs w:val="22"/>
      <w:u w:val="none"/>
      <w:vertAlign w:val="baseline"/>
    </w:rPr>
  </w:style>
  <w:style w:type="character" w:customStyle="1" w:styleId="ListLabel857">
    <w:name w:val="ListLabel 857"/>
    <w:qFormat/>
    <w:rPr>
      <w:rFonts w:cs="Calibri"/>
      <w:b w:val="0"/>
      <w:i w:val="0"/>
      <w:strike w:val="0"/>
      <w:dstrike w:val="0"/>
      <w:color w:val="000000"/>
      <w:position w:val="0"/>
      <w:sz w:val="22"/>
      <w:szCs w:val="22"/>
      <w:u w:val="none"/>
      <w:vertAlign w:val="baseline"/>
    </w:rPr>
  </w:style>
  <w:style w:type="character" w:customStyle="1" w:styleId="ListLabel858">
    <w:name w:val="ListLabel 858"/>
    <w:qFormat/>
    <w:rPr>
      <w:rFonts w:cs="Calibri"/>
      <w:b w:val="0"/>
      <w:i w:val="0"/>
      <w:strike w:val="0"/>
      <w:dstrike w:val="0"/>
      <w:color w:val="000000"/>
      <w:position w:val="0"/>
      <w:sz w:val="22"/>
      <w:szCs w:val="22"/>
      <w:u w:val="none"/>
      <w:vertAlign w:val="baseline"/>
    </w:rPr>
  </w:style>
  <w:style w:type="character" w:customStyle="1" w:styleId="ListLabel859">
    <w:name w:val="ListLabel 859"/>
    <w:qFormat/>
    <w:rPr>
      <w:rFonts w:cs="Symbol"/>
      <w:b w:val="0"/>
      <w:i w:val="0"/>
      <w:strike w:val="0"/>
      <w:dstrike w:val="0"/>
      <w:color w:val="000000"/>
      <w:position w:val="0"/>
      <w:sz w:val="22"/>
      <w:szCs w:val="22"/>
      <w:u w:val="none"/>
      <w:vertAlign w:val="baseline"/>
    </w:rPr>
  </w:style>
  <w:style w:type="character" w:customStyle="1" w:styleId="ListLabel860">
    <w:name w:val="ListLabel 860"/>
    <w:qFormat/>
    <w:rPr>
      <w:rFonts w:cs="Calibri"/>
      <w:b w:val="0"/>
      <w:i w:val="0"/>
      <w:strike w:val="0"/>
      <w:dstrike w:val="0"/>
      <w:color w:val="000000"/>
      <w:position w:val="0"/>
      <w:sz w:val="22"/>
      <w:szCs w:val="22"/>
      <w:u w:val="none"/>
      <w:vertAlign w:val="baseline"/>
    </w:rPr>
  </w:style>
  <w:style w:type="character" w:customStyle="1" w:styleId="ListLabel861">
    <w:name w:val="ListLabel 861"/>
    <w:qFormat/>
    <w:rPr>
      <w:rFonts w:cs="Calibri"/>
      <w:b w:val="0"/>
      <w:i w:val="0"/>
      <w:strike w:val="0"/>
      <w:dstrike w:val="0"/>
      <w:color w:val="000000"/>
      <w:position w:val="0"/>
      <w:sz w:val="22"/>
      <w:szCs w:val="22"/>
      <w:u w:val="none"/>
      <w:vertAlign w:val="baseline"/>
    </w:rPr>
  </w:style>
  <w:style w:type="character" w:customStyle="1" w:styleId="ListLabel862">
    <w:name w:val="ListLabel 862"/>
    <w:qFormat/>
    <w:rPr>
      <w:rFonts w:cs="Calibri"/>
      <w:b w:val="0"/>
      <w:i w:val="0"/>
      <w:strike w:val="0"/>
      <w:dstrike w:val="0"/>
      <w:color w:val="000000"/>
      <w:position w:val="0"/>
      <w:sz w:val="22"/>
      <w:szCs w:val="22"/>
      <w:u w:val="none"/>
      <w:vertAlign w:val="baseline"/>
    </w:rPr>
  </w:style>
  <w:style w:type="character" w:customStyle="1" w:styleId="ListLabel863">
    <w:name w:val="ListLabel 863"/>
    <w:qFormat/>
    <w:rPr>
      <w:rFonts w:cs="Calibri"/>
      <w:b w:val="0"/>
      <w:i w:val="0"/>
      <w:strike w:val="0"/>
      <w:dstrike w:val="0"/>
      <w:color w:val="000000"/>
      <w:position w:val="0"/>
      <w:sz w:val="22"/>
      <w:szCs w:val="22"/>
      <w:u w:val="none"/>
      <w:vertAlign w:val="baseline"/>
    </w:rPr>
  </w:style>
  <w:style w:type="character" w:customStyle="1" w:styleId="ListLabel864">
    <w:name w:val="ListLabel 864"/>
    <w:qFormat/>
    <w:rPr>
      <w:rFonts w:cs="Calibri"/>
      <w:b w:val="0"/>
      <w:i w:val="0"/>
      <w:strike w:val="0"/>
      <w:dstrike w:val="0"/>
      <w:color w:val="000000"/>
      <w:position w:val="0"/>
      <w:sz w:val="22"/>
      <w:szCs w:val="22"/>
      <w:u w:val="none"/>
      <w:vertAlign w:val="baseline"/>
    </w:rPr>
  </w:style>
  <w:style w:type="character" w:customStyle="1" w:styleId="ListLabel865">
    <w:name w:val="ListLabel 865"/>
    <w:qFormat/>
    <w:rPr>
      <w:rFonts w:cs="Calibri"/>
      <w:b w:val="0"/>
      <w:i w:val="0"/>
      <w:strike w:val="0"/>
      <w:dstrike w:val="0"/>
      <w:color w:val="000000"/>
      <w:position w:val="0"/>
      <w:sz w:val="22"/>
      <w:szCs w:val="22"/>
      <w:u w:val="none"/>
      <w:vertAlign w:val="baseline"/>
    </w:rPr>
  </w:style>
  <w:style w:type="character" w:customStyle="1" w:styleId="ListLabel866">
    <w:name w:val="ListLabel 866"/>
    <w:qFormat/>
    <w:rPr>
      <w:rFonts w:cs="Calibri"/>
      <w:b w:val="0"/>
      <w:i w:val="0"/>
      <w:strike w:val="0"/>
      <w:dstrike w:val="0"/>
      <w:color w:val="000000"/>
      <w:position w:val="0"/>
      <w:sz w:val="22"/>
      <w:szCs w:val="22"/>
      <w:u w:val="none"/>
      <w:vertAlign w:val="baseline"/>
    </w:rPr>
  </w:style>
  <w:style w:type="character" w:customStyle="1" w:styleId="ListLabel867">
    <w:name w:val="ListLabel 867"/>
    <w:qFormat/>
    <w:rPr>
      <w:rFonts w:cs="Calibri"/>
      <w:b w:val="0"/>
      <w:i w:val="0"/>
      <w:strike w:val="0"/>
      <w:dstrike w:val="0"/>
      <w:color w:val="000000"/>
      <w:position w:val="0"/>
      <w:sz w:val="22"/>
      <w:szCs w:val="22"/>
      <w:u w:val="none"/>
      <w:vertAlign w:val="baseline"/>
    </w:rPr>
  </w:style>
  <w:style w:type="character" w:customStyle="1" w:styleId="ListLabel868">
    <w:name w:val="ListLabel 868"/>
    <w:qFormat/>
  </w:style>
  <w:style w:type="character" w:customStyle="1" w:styleId="ListLabel869">
    <w:name w:val="ListLabel 869"/>
    <w:qFormat/>
    <w:rPr>
      <w:rFonts w:ascii="Arial" w:hAnsi="Arial" w:cs="Calibri"/>
      <w:sz w:val="22"/>
    </w:rPr>
  </w:style>
  <w:style w:type="character" w:customStyle="1" w:styleId="ListLabel870">
    <w:name w:val="ListLabel 870"/>
    <w:qFormat/>
    <w:rPr>
      <w:rFonts w:cs="Courier New"/>
    </w:rPr>
  </w:style>
  <w:style w:type="character" w:customStyle="1" w:styleId="ListLabel871">
    <w:name w:val="ListLabel 871"/>
    <w:qFormat/>
    <w:rPr>
      <w:rFonts w:cs="Wingdings"/>
    </w:rPr>
  </w:style>
  <w:style w:type="character" w:customStyle="1" w:styleId="ListLabel872">
    <w:name w:val="ListLabel 872"/>
    <w:qFormat/>
    <w:rPr>
      <w:rFonts w:cs="Symbol"/>
    </w:rPr>
  </w:style>
  <w:style w:type="character" w:customStyle="1" w:styleId="ListLabel873">
    <w:name w:val="ListLabel 873"/>
    <w:qFormat/>
    <w:rPr>
      <w:rFonts w:cs="Courier New"/>
    </w:rPr>
  </w:style>
  <w:style w:type="character" w:customStyle="1" w:styleId="ListLabel874">
    <w:name w:val="ListLabel 874"/>
    <w:qFormat/>
    <w:rPr>
      <w:rFonts w:cs="Wingdings"/>
    </w:rPr>
  </w:style>
  <w:style w:type="character" w:customStyle="1" w:styleId="ListLabel875">
    <w:name w:val="ListLabel 875"/>
    <w:qFormat/>
    <w:rPr>
      <w:rFonts w:cs="Symbol"/>
    </w:rPr>
  </w:style>
  <w:style w:type="character" w:customStyle="1" w:styleId="ListLabel876">
    <w:name w:val="ListLabel 876"/>
    <w:qFormat/>
    <w:rPr>
      <w:rFonts w:cs="Courier New"/>
    </w:rPr>
  </w:style>
  <w:style w:type="character" w:customStyle="1" w:styleId="ListLabel877">
    <w:name w:val="ListLabel 877"/>
    <w:qFormat/>
    <w:rPr>
      <w:rFonts w:cs="Wingdings"/>
    </w:rPr>
  </w:style>
  <w:style w:type="character" w:customStyle="1" w:styleId="ListLabel878">
    <w:name w:val="ListLabel 878"/>
    <w:qFormat/>
    <w:rPr>
      <w:rFonts w:ascii="Arial" w:hAnsi="Arial" w:cs="Wingdings"/>
      <w:b/>
      <w:sz w:val="22"/>
    </w:rPr>
  </w:style>
  <w:style w:type="character" w:customStyle="1" w:styleId="ListLabel879">
    <w:name w:val="ListLabel 879"/>
    <w:qFormat/>
    <w:rPr>
      <w:rFonts w:cs="Courier New"/>
    </w:rPr>
  </w:style>
  <w:style w:type="character" w:customStyle="1" w:styleId="ListLabel880">
    <w:name w:val="ListLabel 880"/>
    <w:qFormat/>
    <w:rPr>
      <w:rFonts w:cs="Wingdings"/>
    </w:rPr>
  </w:style>
  <w:style w:type="character" w:customStyle="1" w:styleId="ListLabel881">
    <w:name w:val="ListLabel 881"/>
    <w:qFormat/>
    <w:rPr>
      <w:rFonts w:cs="Symbol"/>
    </w:rPr>
  </w:style>
  <w:style w:type="character" w:customStyle="1" w:styleId="ListLabel882">
    <w:name w:val="ListLabel 882"/>
    <w:qFormat/>
    <w:rPr>
      <w:rFonts w:cs="Courier New"/>
    </w:rPr>
  </w:style>
  <w:style w:type="character" w:customStyle="1" w:styleId="ListLabel883">
    <w:name w:val="ListLabel 883"/>
    <w:qFormat/>
    <w:rPr>
      <w:rFonts w:cs="Wingdings"/>
    </w:rPr>
  </w:style>
  <w:style w:type="character" w:customStyle="1" w:styleId="ListLabel884">
    <w:name w:val="ListLabel 884"/>
    <w:qFormat/>
    <w:rPr>
      <w:rFonts w:cs="Symbol"/>
    </w:rPr>
  </w:style>
  <w:style w:type="character" w:customStyle="1" w:styleId="ListLabel885">
    <w:name w:val="ListLabel 885"/>
    <w:qFormat/>
    <w:rPr>
      <w:rFonts w:cs="Courier New"/>
    </w:rPr>
  </w:style>
  <w:style w:type="character" w:customStyle="1" w:styleId="ListLabel886">
    <w:name w:val="ListLabel 886"/>
    <w:qFormat/>
    <w:rPr>
      <w:rFonts w:cs="Wingdings"/>
    </w:rPr>
  </w:style>
  <w:style w:type="character" w:customStyle="1" w:styleId="ListLabel887">
    <w:name w:val="ListLabel 887"/>
    <w:qFormat/>
    <w:rPr>
      <w:rFonts w:ascii="Arial" w:hAnsi="Arial" w:cs="Wingdings"/>
      <w:b/>
      <w:sz w:val="22"/>
    </w:rPr>
  </w:style>
  <w:style w:type="character" w:customStyle="1" w:styleId="ListLabel888">
    <w:name w:val="ListLabel 888"/>
    <w:qFormat/>
    <w:rPr>
      <w:rFonts w:cs="Courier New"/>
    </w:rPr>
  </w:style>
  <w:style w:type="character" w:customStyle="1" w:styleId="ListLabel889">
    <w:name w:val="ListLabel 889"/>
    <w:qFormat/>
    <w:rPr>
      <w:rFonts w:cs="Wingdings"/>
    </w:rPr>
  </w:style>
  <w:style w:type="character" w:customStyle="1" w:styleId="ListLabel890">
    <w:name w:val="ListLabel 890"/>
    <w:qFormat/>
    <w:rPr>
      <w:rFonts w:cs="Symbol"/>
    </w:rPr>
  </w:style>
  <w:style w:type="character" w:customStyle="1" w:styleId="ListLabel891">
    <w:name w:val="ListLabel 891"/>
    <w:qFormat/>
    <w:rPr>
      <w:rFonts w:cs="Courier New"/>
    </w:rPr>
  </w:style>
  <w:style w:type="character" w:customStyle="1" w:styleId="ListLabel892">
    <w:name w:val="ListLabel 892"/>
    <w:qFormat/>
    <w:rPr>
      <w:rFonts w:cs="Wingdings"/>
    </w:rPr>
  </w:style>
  <w:style w:type="character" w:customStyle="1" w:styleId="ListLabel893">
    <w:name w:val="ListLabel 893"/>
    <w:qFormat/>
    <w:rPr>
      <w:rFonts w:cs="Symbol"/>
    </w:rPr>
  </w:style>
  <w:style w:type="character" w:customStyle="1" w:styleId="ListLabel894">
    <w:name w:val="ListLabel 894"/>
    <w:qFormat/>
    <w:rPr>
      <w:rFonts w:cs="Courier New"/>
    </w:rPr>
  </w:style>
  <w:style w:type="character" w:customStyle="1" w:styleId="ListLabel895">
    <w:name w:val="ListLabel 895"/>
    <w:qFormat/>
    <w:rPr>
      <w:rFonts w:cs="Wingdings"/>
    </w:rPr>
  </w:style>
  <w:style w:type="character" w:customStyle="1" w:styleId="ListLabel896">
    <w:name w:val="ListLabel 896"/>
    <w:qFormat/>
    <w:rPr>
      <w:rFonts w:ascii="Arial" w:hAnsi="Arial" w:cs="Wingdings"/>
      <w:sz w:val="22"/>
    </w:rPr>
  </w:style>
  <w:style w:type="character" w:customStyle="1" w:styleId="ListLabel897">
    <w:name w:val="ListLabel 897"/>
    <w:qFormat/>
    <w:rPr>
      <w:rFonts w:cs="Courier New"/>
    </w:rPr>
  </w:style>
  <w:style w:type="character" w:customStyle="1" w:styleId="ListLabel898">
    <w:name w:val="ListLabel 898"/>
    <w:qFormat/>
    <w:rPr>
      <w:rFonts w:cs="Wingdings"/>
    </w:rPr>
  </w:style>
  <w:style w:type="character" w:customStyle="1" w:styleId="ListLabel899">
    <w:name w:val="ListLabel 899"/>
    <w:qFormat/>
    <w:rPr>
      <w:rFonts w:cs="Symbol"/>
    </w:rPr>
  </w:style>
  <w:style w:type="character" w:customStyle="1" w:styleId="ListLabel900">
    <w:name w:val="ListLabel 900"/>
    <w:qFormat/>
    <w:rPr>
      <w:rFonts w:cs="Courier New"/>
    </w:rPr>
  </w:style>
  <w:style w:type="character" w:customStyle="1" w:styleId="ListLabel901">
    <w:name w:val="ListLabel 901"/>
    <w:qFormat/>
    <w:rPr>
      <w:rFonts w:cs="Wingdings"/>
    </w:rPr>
  </w:style>
  <w:style w:type="character" w:customStyle="1" w:styleId="ListLabel902">
    <w:name w:val="ListLabel 902"/>
    <w:qFormat/>
    <w:rPr>
      <w:rFonts w:cs="Symbol"/>
    </w:rPr>
  </w:style>
  <w:style w:type="character" w:customStyle="1" w:styleId="ListLabel903">
    <w:name w:val="ListLabel 903"/>
    <w:qFormat/>
    <w:rPr>
      <w:rFonts w:cs="Courier New"/>
    </w:rPr>
  </w:style>
  <w:style w:type="character" w:customStyle="1" w:styleId="ListLabel904">
    <w:name w:val="ListLabel 904"/>
    <w:qFormat/>
    <w:rPr>
      <w:rFonts w:cs="Wingdings"/>
    </w:rPr>
  </w:style>
  <w:style w:type="character" w:customStyle="1" w:styleId="ListLabel905">
    <w:name w:val="ListLabel 905"/>
    <w:qFormat/>
    <w:rPr>
      <w:rFonts w:ascii="Arial" w:hAnsi="Arial" w:cs="Wingdings"/>
      <w:b/>
      <w:sz w:val="22"/>
    </w:rPr>
  </w:style>
  <w:style w:type="character" w:customStyle="1" w:styleId="ListLabel906">
    <w:name w:val="ListLabel 906"/>
    <w:qFormat/>
    <w:rPr>
      <w:rFonts w:cs="Courier New"/>
    </w:rPr>
  </w:style>
  <w:style w:type="character" w:customStyle="1" w:styleId="ListLabel907">
    <w:name w:val="ListLabel 907"/>
    <w:qFormat/>
    <w:rPr>
      <w:rFonts w:cs="Wingdings"/>
    </w:rPr>
  </w:style>
  <w:style w:type="character" w:customStyle="1" w:styleId="ListLabel908">
    <w:name w:val="ListLabel 908"/>
    <w:qFormat/>
    <w:rPr>
      <w:rFonts w:cs="Symbol"/>
    </w:rPr>
  </w:style>
  <w:style w:type="character" w:customStyle="1" w:styleId="ListLabel909">
    <w:name w:val="ListLabel 909"/>
    <w:qFormat/>
    <w:rPr>
      <w:rFonts w:cs="Courier New"/>
    </w:rPr>
  </w:style>
  <w:style w:type="character" w:customStyle="1" w:styleId="ListLabel910">
    <w:name w:val="ListLabel 910"/>
    <w:qFormat/>
    <w:rPr>
      <w:rFonts w:cs="Wingdings"/>
    </w:rPr>
  </w:style>
  <w:style w:type="character" w:customStyle="1" w:styleId="ListLabel911">
    <w:name w:val="ListLabel 911"/>
    <w:qFormat/>
    <w:rPr>
      <w:rFonts w:cs="Symbol"/>
    </w:rPr>
  </w:style>
  <w:style w:type="character" w:customStyle="1" w:styleId="ListLabel912">
    <w:name w:val="ListLabel 912"/>
    <w:qFormat/>
    <w:rPr>
      <w:rFonts w:cs="Courier New"/>
    </w:rPr>
  </w:style>
  <w:style w:type="character" w:customStyle="1" w:styleId="ListLabel913">
    <w:name w:val="ListLabel 913"/>
    <w:qFormat/>
    <w:rPr>
      <w:rFonts w:cs="Wingdings"/>
    </w:rPr>
  </w:style>
  <w:style w:type="character" w:customStyle="1" w:styleId="ListLabel914">
    <w:name w:val="ListLabel 914"/>
    <w:qFormat/>
    <w:rPr>
      <w:rFonts w:cs="Wingdings"/>
      <w:sz w:val="22"/>
    </w:rPr>
  </w:style>
  <w:style w:type="character" w:customStyle="1" w:styleId="ListLabel915">
    <w:name w:val="ListLabel 915"/>
    <w:qFormat/>
    <w:rPr>
      <w:rFonts w:cs="Courier New"/>
    </w:rPr>
  </w:style>
  <w:style w:type="character" w:customStyle="1" w:styleId="ListLabel916">
    <w:name w:val="ListLabel 916"/>
    <w:qFormat/>
    <w:rPr>
      <w:rFonts w:cs="Wingdings"/>
    </w:rPr>
  </w:style>
  <w:style w:type="character" w:customStyle="1" w:styleId="ListLabel917">
    <w:name w:val="ListLabel 917"/>
    <w:qFormat/>
    <w:rPr>
      <w:rFonts w:cs="Symbol"/>
    </w:rPr>
  </w:style>
  <w:style w:type="character" w:customStyle="1" w:styleId="ListLabel918">
    <w:name w:val="ListLabel 918"/>
    <w:qFormat/>
    <w:rPr>
      <w:rFonts w:cs="Courier New"/>
    </w:rPr>
  </w:style>
  <w:style w:type="character" w:customStyle="1" w:styleId="ListLabel919">
    <w:name w:val="ListLabel 919"/>
    <w:qFormat/>
    <w:rPr>
      <w:rFonts w:cs="Wingdings"/>
    </w:rPr>
  </w:style>
  <w:style w:type="character" w:customStyle="1" w:styleId="ListLabel920">
    <w:name w:val="ListLabel 920"/>
    <w:qFormat/>
    <w:rPr>
      <w:rFonts w:cs="Symbol"/>
    </w:rPr>
  </w:style>
  <w:style w:type="character" w:customStyle="1" w:styleId="ListLabel921">
    <w:name w:val="ListLabel 921"/>
    <w:qFormat/>
    <w:rPr>
      <w:rFonts w:cs="Courier New"/>
    </w:rPr>
  </w:style>
  <w:style w:type="character" w:customStyle="1" w:styleId="ListLabel922">
    <w:name w:val="ListLabel 922"/>
    <w:qFormat/>
    <w:rPr>
      <w:rFonts w:cs="Wingdings"/>
    </w:rPr>
  </w:style>
  <w:style w:type="character" w:customStyle="1" w:styleId="ListLabel923">
    <w:name w:val="ListLabel 923"/>
    <w:qFormat/>
    <w:rPr>
      <w:rFonts w:cs="Wingdings"/>
      <w:b/>
      <w:sz w:val="22"/>
    </w:rPr>
  </w:style>
  <w:style w:type="character" w:customStyle="1" w:styleId="ListLabel924">
    <w:name w:val="ListLabel 924"/>
    <w:qFormat/>
    <w:rPr>
      <w:rFonts w:cs="Courier New"/>
    </w:rPr>
  </w:style>
  <w:style w:type="character" w:customStyle="1" w:styleId="ListLabel925">
    <w:name w:val="ListLabel 925"/>
    <w:qFormat/>
    <w:rPr>
      <w:rFonts w:cs="Wingdings"/>
    </w:rPr>
  </w:style>
  <w:style w:type="character" w:customStyle="1" w:styleId="ListLabel926">
    <w:name w:val="ListLabel 926"/>
    <w:qFormat/>
    <w:rPr>
      <w:rFonts w:cs="Symbol"/>
    </w:rPr>
  </w:style>
  <w:style w:type="character" w:customStyle="1" w:styleId="ListLabel927">
    <w:name w:val="ListLabel 927"/>
    <w:qFormat/>
    <w:rPr>
      <w:rFonts w:cs="Courier New"/>
    </w:rPr>
  </w:style>
  <w:style w:type="character" w:customStyle="1" w:styleId="ListLabel928">
    <w:name w:val="ListLabel 928"/>
    <w:qFormat/>
    <w:rPr>
      <w:rFonts w:cs="Wingdings"/>
    </w:rPr>
  </w:style>
  <w:style w:type="character" w:customStyle="1" w:styleId="ListLabel929">
    <w:name w:val="ListLabel 929"/>
    <w:qFormat/>
    <w:rPr>
      <w:rFonts w:cs="Symbol"/>
    </w:rPr>
  </w:style>
  <w:style w:type="character" w:customStyle="1" w:styleId="ListLabel930">
    <w:name w:val="ListLabel 930"/>
    <w:qFormat/>
    <w:rPr>
      <w:rFonts w:cs="Courier New"/>
    </w:rPr>
  </w:style>
  <w:style w:type="character" w:customStyle="1" w:styleId="ListLabel931">
    <w:name w:val="ListLabel 931"/>
    <w:qFormat/>
    <w:rPr>
      <w:rFonts w:cs="Wingdings"/>
    </w:rPr>
  </w:style>
  <w:style w:type="character" w:customStyle="1" w:styleId="ListLabel932">
    <w:name w:val="ListLabel 932"/>
    <w:qFormat/>
    <w:rPr>
      <w:rFonts w:ascii="Arial" w:hAnsi="Arial" w:cs="Wingdings"/>
      <w:b/>
      <w:sz w:val="22"/>
    </w:rPr>
  </w:style>
  <w:style w:type="character" w:customStyle="1" w:styleId="ListLabel933">
    <w:name w:val="ListLabel 933"/>
    <w:qFormat/>
    <w:rPr>
      <w:rFonts w:cs="Courier New"/>
    </w:rPr>
  </w:style>
  <w:style w:type="character" w:customStyle="1" w:styleId="ListLabel934">
    <w:name w:val="ListLabel 934"/>
    <w:qFormat/>
    <w:rPr>
      <w:rFonts w:cs="Wingdings"/>
    </w:rPr>
  </w:style>
  <w:style w:type="character" w:customStyle="1" w:styleId="ListLabel935">
    <w:name w:val="ListLabel 935"/>
    <w:qFormat/>
    <w:rPr>
      <w:rFonts w:cs="Symbol"/>
    </w:rPr>
  </w:style>
  <w:style w:type="character" w:customStyle="1" w:styleId="ListLabel936">
    <w:name w:val="ListLabel 936"/>
    <w:qFormat/>
    <w:rPr>
      <w:rFonts w:cs="Courier New"/>
    </w:rPr>
  </w:style>
  <w:style w:type="character" w:customStyle="1" w:styleId="ListLabel937">
    <w:name w:val="ListLabel 937"/>
    <w:qFormat/>
    <w:rPr>
      <w:rFonts w:cs="Wingdings"/>
    </w:rPr>
  </w:style>
  <w:style w:type="character" w:customStyle="1" w:styleId="ListLabel938">
    <w:name w:val="ListLabel 938"/>
    <w:qFormat/>
    <w:rPr>
      <w:rFonts w:cs="Symbol"/>
    </w:rPr>
  </w:style>
  <w:style w:type="character" w:customStyle="1" w:styleId="ListLabel939">
    <w:name w:val="ListLabel 939"/>
    <w:qFormat/>
    <w:rPr>
      <w:rFonts w:cs="Courier New"/>
    </w:rPr>
  </w:style>
  <w:style w:type="character" w:customStyle="1" w:styleId="ListLabel940">
    <w:name w:val="ListLabel 940"/>
    <w:qFormat/>
    <w:rPr>
      <w:rFonts w:cs="Wingdings"/>
    </w:rPr>
  </w:style>
  <w:style w:type="character" w:customStyle="1" w:styleId="ListLabel941">
    <w:name w:val="ListLabel 941"/>
    <w:qFormat/>
    <w:rPr>
      <w:rFonts w:ascii="Arial" w:hAnsi="Arial" w:cs="Wingdings"/>
      <w:b/>
      <w:sz w:val="22"/>
    </w:rPr>
  </w:style>
  <w:style w:type="character" w:customStyle="1" w:styleId="ListLabel942">
    <w:name w:val="ListLabel 942"/>
    <w:qFormat/>
    <w:rPr>
      <w:rFonts w:cs="Courier New"/>
    </w:rPr>
  </w:style>
  <w:style w:type="character" w:customStyle="1" w:styleId="ListLabel943">
    <w:name w:val="ListLabel 943"/>
    <w:qFormat/>
    <w:rPr>
      <w:rFonts w:cs="Wingdings"/>
    </w:rPr>
  </w:style>
  <w:style w:type="character" w:customStyle="1" w:styleId="ListLabel944">
    <w:name w:val="ListLabel 944"/>
    <w:qFormat/>
    <w:rPr>
      <w:rFonts w:cs="Symbol"/>
    </w:rPr>
  </w:style>
  <w:style w:type="character" w:customStyle="1" w:styleId="ListLabel945">
    <w:name w:val="ListLabel 945"/>
    <w:qFormat/>
    <w:rPr>
      <w:rFonts w:cs="Courier New"/>
    </w:rPr>
  </w:style>
  <w:style w:type="character" w:customStyle="1" w:styleId="ListLabel946">
    <w:name w:val="ListLabel 946"/>
    <w:qFormat/>
    <w:rPr>
      <w:rFonts w:cs="Wingdings"/>
    </w:rPr>
  </w:style>
  <w:style w:type="character" w:customStyle="1" w:styleId="ListLabel947">
    <w:name w:val="ListLabel 947"/>
    <w:qFormat/>
    <w:rPr>
      <w:rFonts w:cs="Symbol"/>
    </w:rPr>
  </w:style>
  <w:style w:type="character" w:customStyle="1" w:styleId="ListLabel948">
    <w:name w:val="ListLabel 948"/>
    <w:qFormat/>
    <w:rPr>
      <w:rFonts w:cs="Courier New"/>
    </w:rPr>
  </w:style>
  <w:style w:type="character" w:customStyle="1" w:styleId="ListLabel949">
    <w:name w:val="ListLabel 949"/>
    <w:qFormat/>
    <w:rPr>
      <w:rFonts w:cs="Wingdings"/>
    </w:rPr>
  </w:style>
  <w:style w:type="character" w:customStyle="1" w:styleId="ListLabel950">
    <w:name w:val="ListLabel 950"/>
    <w:qFormat/>
    <w:rPr>
      <w:rFonts w:ascii="Arial" w:hAnsi="Arial" w:cs="Wingdings"/>
      <w:sz w:val="22"/>
    </w:rPr>
  </w:style>
  <w:style w:type="character" w:customStyle="1" w:styleId="ListLabel951">
    <w:name w:val="ListLabel 951"/>
    <w:qFormat/>
    <w:rPr>
      <w:rFonts w:cs="Courier New"/>
    </w:rPr>
  </w:style>
  <w:style w:type="character" w:customStyle="1" w:styleId="ListLabel952">
    <w:name w:val="ListLabel 952"/>
    <w:qFormat/>
    <w:rPr>
      <w:rFonts w:cs="Wingdings"/>
    </w:rPr>
  </w:style>
  <w:style w:type="character" w:customStyle="1" w:styleId="ListLabel953">
    <w:name w:val="ListLabel 953"/>
    <w:qFormat/>
    <w:rPr>
      <w:rFonts w:cs="Symbol"/>
    </w:rPr>
  </w:style>
  <w:style w:type="character" w:customStyle="1" w:styleId="ListLabel954">
    <w:name w:val="ListLabel 954"/>
    <w:qFormat/>
    <w:rPr>
      <w:rFonts w:cs="Courier New"/>
    </w:rPr>
  </w:style>
  <w:style w:type="character" w:customStyle="1" w:styleId="ListLabel955">
    <w:name w:val="ListLabel 955"/>
    <w:qFormat/>
    <w:rPr>
      <w:rFonts w:cs="Wingdings"/>
    </w:rPr>
  </w:style>
  <w:style w:type="character" w:customStyle="1" w:styleId="ListLabel956">
    <w:name w:val="ListLabel 956"/>
    <w:qFormat/>
    <w:rPr>
      <w:rFonts w:cs="Symbol"/>
    </w:rPr>
  </w:style>
  <w:style w:type="character" w:customStyle="1" w:styleId="ListLabel957">
    <w:name w:val="ListLabel 957"/>
    <w:qFormat/>
    <w:rPr>
      <w:rFonts w:cs="Courier New"/>
    </w:rPr>
  </w:style>
  <w:style w:type="character" w:customStyle="1" w:styleId="ListLabel958">
    <w:name w:val="ListLabel 958"/>
    <w:qFormat/>
    <w:rPr>
      <w:rFonts w:cs="Wingdings"/>
    </w:rPr>
  </w:style>
  <w:style w:type="character" w:customStyle="1" w:styleId="ListLabel959">
    <w:name w:val="ListLabel 959"/>
    <w:qFormat/>
    <w:rPr>
      <w:rFonts w:ascii="Arial" w:hAnsi="Arial" w:cs="Wingdings"/>
      <w:sz w:val="22"/>
    </w:rPr>
  </w:style>
  <w:style w:type="character" w:customStyle="1" w:styleId="ListLabel960">
    <w:name w:val="ListLabel 960"/>
    <w:qFormat/>
    <w:rPr>
      <w:rFonts w:cs="Courier New"/>
    </w:rPr>
  </w:style>
  <w:style w:type="character" w:customStyle="1" w:styleId="ListLabel961">
    <w:name w:val="ListLabel 961"/>
    <w:qFormat/>
    <w:rPr>
      <w:rFonts w:cs="Wingdings"/>
    </w:rPr>
  </w:style>
  <w:style w:type="character" w:customStyle="1" w:styleId="ListLabel962">
    <w:name w:val="ListLabel 962"/>
    <w:qFormat/>
    <w:rPr>
      <w:rFonts w:cs="Symbol"/>
    </w:rPr>
  </w:style>
  <w:style w:type="character" w:customStyle="1" w:styleId="ListLabel963">
    <w:name w:val="ListLabel 963"/>
    <w:qFormat/>
    <w:rPr>
      <w:rFonts w:cs="Courier New"/>
    </w:rPr>
  </w:style>
  <w:style w:type="character" w:customStyle="1" w:styleId="ListLabel964">
    <w:name w:val="ListLabel 964"/>
    <w:qFormat/>
    <w:rPr>
      <w:rFonts w:cs="Wingdings"/>
    </w:rPr>
  </w:style>
  <w:style w:type="character" w:customStyle="1" w:styleId="ListLabel965">
    <w:name w:val="ListLabel 965"/>
    <w:qFormat/>
    <w:rPr>
      <w:rFonts w:cs="Symbol"/>
    </w:rPr>
  </w:style>
  <w:style w:type="character" w:customStyle="1" w:styleId="ListLabel966">
    <w:name w:val="ListLabel 966"/>
    <w:qFormat/>
    <w:rPr>
      <w:rFonts w:cs="Courier New"/>
    </w:rPr>
  </w:style>
  <w:style w:type="character" w:customStyle="1" w:styleId="ListLabel967">
    <w:name w:val="ListLabel 967"/>
    <w:qFormat/>
    <w:rPr>
      <w:rFonts w:cs="Wingdings"/>
    </w:rPr>
  </w:style>
  <w:style w:type="character" w:customStyle="1" w:styleId="ListLabel968">
    <w:name w:val="ListLabel 968"/>
    <w:qFormat/>
    <w:rPr>
      <w:rFonts w:ascii="Arial" w:hAnsi="Arial" w:cs="Wingdings"/>
      <w:b/>
      <w:sz w:val="22"/>
    </w:rPr>
  </w:style>
  <w:style w:type="character" w:customStyle="1" w:styleId="ListLabel969">
    <w:name w:val="ListLabel 969"/>
    <w:qFormat/>
    <w:rPr>
      <w:rFonts w:cs="Courier New"/>
    </w:rPr>
  </w:style>
  <w:style w:type="character" w:customStyle="1" w:styleId="ListLabel970">
    <w:name w:val="ListLabel 970"/>
    <w:qFormat/>
    <w:rPr>
      <w:rFonts w:cs="Wingdings"/>
    </w:rPr>
  </w:style>
  <w:style w:type="character" w:customStyle="1" w:styleId="ListLabel971">
    <w:name w:val="ListLabel 971"/>
    <w:qFormat/>
    <w:rPr>
      <w:rFonts w:cs="Symbol"/>
    </w:rPr>
  </w:style>
  <w:style w:type="character" w:customStyle="1" w:styleId="ListLabel972">
    <w:name w:val="ListLabel 972"/>
    <w:qFormat/>
    <w:rPr>
      <w:rFonts w:cs="Courier New"/>
    </w:rPr>
  </w:style>
  <w:style w:type="character" w:customStyle="1" w:styleId="ListLabel973">
    <w:name w:val="ListLabel 973"/>
    <w:qFormat/>
    <w:rPr>
      <w:rFonts w:cs="Wingdings"/>
    </w:rPr>
  </w:style>
  <w:style w:type="character" w:customStyle="1" w:styleId="ListLabel974">
    <w:name w:val="ListLabel 974"/>
    <w:qFormat/>
    <w:rPr>
      <w:rFonts w:cs="Symbol"/>
    </w:rPr>
  </w:style>
  <w:style w:type="character" w:customStyle="1" w:styleId="ListLabel975">
    <w:name w:val="ListLabel 975"/>
    <w:qFormat/>
    <w:rPr>
      <w:rFonts w:cs="Courier New"/>
    </w:rPr>
  </w:style>
  <w:style w:type="character" w:customStyle="1" w:styleId="ListLabel976">
    <w:name w:val="ListLabel 976"/>
    <w:qFormat/>
    <w:rPr>
      <w:rFonts w:cs="Wingdings"/>
    </w:rPr>
  </w:style>
  <w:style w:type="character" w:customStyle="1" w:styleId="ListLabel977">
    <w:name w:val="ListLabel 977"/>
    <w:qFormat/>
    <w:rPr>
      <w:rFonts w:ascii="Arial" w:hAnsi="Arial" w:cs="Wingdings"/>
      <w:b/>
      <w:sz w:val="22"/>
    </w:rPr>
  </w:style>
  <w:style w:type="character" w:customStyle="1" w:styleId="ListLabel978">
    <w:name w:val="ListLabel 978"/>
    <w:qFormat/>
    <w:rPr>
      <w:rFonts w:cs="Courier New"/>
    </w:rPr>
  </w:style>
  <w:style w:type="character" w:customStyle="1" w:styleId="ListLabel979">
    <w:name w:val="ListLabel 979"/>
    <w:qFormat/>
    <w:rPr>
      <w:rFonts w:cs="Wingdings"/>
    </w:rPr>
  </w:style>
  <w:style w:type="character" w:customStyle="1" w:styleId="ListLabel980">
    <w:name w:val="ListLabel 980"/>
    <w:qFormat/>
    <w:rPr>
      <w:rFonts w:cs="Symbol"/>
    </w:rPr>
  </w:style>
  <w:style w:type="character" w:customStyle="1" w:styleId="ListLabel981">
    <w:name w:val="ListLabel 981"/>
    <w:qFormat/>
    <w:rPr>
      <w:rFonts w:cs="Courier New"/>
    </w:rPr>
  </w:style>
  <w:style w:type="character" w:customStyle="1" w:styleId="ListLabel982">
    <w:name w:val="ListLabel 982"/>
    <w:qFormat/>
    <w:rPr>
      <w:rFonts w:cs="Wingdings"/>
    </w:rPr>
  </w:style>
  <w:style w:type="character" w:customStyle="1" w:styleId="ListLabel983">
    <w:name w:val="ListLabel 983"/>
    <w:qFormat/>
    <w:rPr>
      <w:rFonts w:cs="Symbol"/>
    </w:rPr>
  </w:style>
  <w:style w:type="character" w:customStyle="1" w:styleId="ListLabel984">
    <w:name w:val="ListLabel 984"/>
    <w:qFormat/>
    <w:rPr>
      <w:rFonts w:cs="Courier New"/>
    </w:rPr>
  </w:style>
  <w:style w:type="character" w:customStyle="1" w:styleId="ListLabel985">
    <w:name w:val="ListLabel 985"/>
    <w:qFormat/>
    <w:rPr>
      <w:rFonts w:cs="Wingdings"/>
    </w:rPr>
  </w:style>
  <w:style w:type="character" w:customStyle="1" w:styleId="ListLabel986">
    <w:name w:val="ListLabel 986"/>
    <w:qFormat/>
    <w:rPr>
      <w:rFonts w:ascii="Arial" w:hAnsi="Arial" w:cs="Wingdings"/>
      <w:b/>
      <w:sz w:val="22"/>
    </w:rPr>
  </w:style>
  <w:style w:type="character" w:customStyle="1" w:styleId="ListLabel987">
    <w:name w:val="ListLabel 987"/>
    <w:qFormat/>
    <w:rPr>
      <w:rFonts w:cs="Courier New"/>
    </w:rPr>
  </w:style>
  <w:style w:type="character" w:customStyle="1" w:styleId="ListLabel988">
    <w:name w:val="ListLabel 988"/>
    <w:qFormat/>
    <w:rPr>
      <w:rFonts w:cs="Wingdings"/>
    </w:rPr>
  </w:style>
  <w:style w:type="character" w:customStyle="1" w:styleId="ListLabel989">
    <w:name w:val="ListLabel 989"/>
    <w:qFormat/>
    <w:rPr>
      <w:rFonts w:cs="Symbol"/>
    </w:rPr>
  </w:style>
  <w:style w:type="character" w:customStyle="1" w:styleId="ListLabel990">
    <w:name w:val="ListLabel 990"/>
    <w:qFormat/>
    <w:rPr>
      <w:rFonts w:cs="Courier New"/>
    </w:rPr>
  </w:style>
  <w:style w:type="character" w:customStyle="1" w:styleId="ListLabel991">
    <w:name w:val="ListLabel 991"/>
    <w:qFormat/>
    <w:rPr>
      <w:rFonts w:cs="Wingdings"/>
    </w:rPr>
  </w:style>
  <w:style w:type="character" w:customStyle="1" w:styleId="ListLabel992">
    <w:name w:val="ListLabel 992"/>
    <w:qFormat/>
    <w:rPr>
      <w:rFonts w:cs="Symbol"/>
    </w:rPr>
  </w:style>
  <w:style w:type="character" w:customStyle="1" w:styleId="ListLabel993">
    <w:name w:val="ListLabel 993"/>
    <w:qFormat/>
    <w:rPr>
      <w:rFonts w:cs="Courier New"/>
    </w:rPr>
  </w:style>
  <w:style w:type="character" w:customStyle="1" w:styleId="ListLabel994">
    <w:name w:val="ListLabel 994"/>
    <w:qFormat/>
    <w:rPr>
      <w:rFonts w:cs="Wingdings"/>
    </w:rPr>
  </w:style>
  <w:style w:type="character" w:customStyle="1" w:styleId="ListLabel995">
    <w:name w:val="ListLabel 995"/>
    <w:qFormat/>
    <w:rPr>
      <w:rFonts w:ascii="Arial" w:hAnsi="Arial" w:cs="Calibri"/>
      <w:sz w:val="22"/>
    </w:rPr>
  </w:style>
  <w:style w:type="character" w:customStyle="1" w:styleId="ListLabel996">
    <w:name w:val="ListLabel 996"/>
    <w:qFormat/>
    <w:rPr>
      <w:rFonts w:cs="Courier New"/>
    </w:rPr>
  </w:style>
  <w:style w:type="character" w:customStyle="1" w:styleId="ListLabel997">
    <w:name w:val="ListLabel 997"/>
    <w:qFormat/>
    <w:rPr>
      <w:rFonts w:cs="Wingdings"/>
    </w:rPr>
  </w:style>
  <w:style w:type="character" w:customStyle="1" w:styleId="ListLabel998">
    <w:name w:val="ListLabel 998"/>
    <w:qFormat/>
    <w:rPr>
      <w:rFonts w:cs="Symbol"/>
    </w:rPr>
  </w:style>
  <w:style w:type="character" w:customStyle="1" w:styleId="ListLabel999">
    <w:name w:val="ListLabel 999"/>
    <w:qFormat/>
    <w:rPr>
      <w:rFonts w:cs="Courier New"/>
    </w:rPr>
  </w:style>
  <w:style w:type="character" w:customStyle="1" w:styleId="ListLabel1000">
    <w:name w:val="ListLabel 1000"/>
    <w:qFormat/>
    <w:rPr>
      <w:rFonts w:cs="Wingdings"/>
    </w:rPr>
  </w:style>
  <w:style w:type="character" w:customStyle="1" w:styleId="ListLabel1001">
    <w:name w:val="ListLabel 1001"/>
    <w:qFormat/>
    <w:rPr>
      <w:rFonts w:cs="Symbol"/>
    </w:rPr>
  </w:style>
  <w:style w:type="character" w:customStyle="1" w:styleId="ListLabel1002">
    <w:name w:val="ListLabel 1002"/>
    <w:qFormat/>
    <w:rPr>
      <w:rFonts w:cs="Courier New"/>
    </w:rPr>
  </w:style>
  <w:style w:type="character" w:customStyle="1" w:styleId="ListLabel1003">
    <w:name w:val="ListLabel 1003"/>
    <w:qFormat/>
    <w:rPr>
      <w:rFonts w:cs="Wingdings"/>
    </w:rPr>
  </w:style>
  <w:style w:type="character" w:customStyle="1" w:styleId="ListLabel1004">
    <w:name w:val="ListLabel 1004"/>
    <w:qFormat/>
    <w:rPr>
      <w:rFonts w:ascii="Arial" w:hAnsi="Arial" w:cs="Wingdings"/>
      <w:sz w:val="22"/>
    </w:rPr>
  </w:style>
  <w:style w:type="character" w:customStyle="1" w:styleId="ListLabel1005">
    <w:name w:val="ListLabel 1005"/>
    <w:qFormat/>
    <w:rPr>
      <w:rFonts w:cs="Courier New"/>
    </w:rPr>
  </w:style>
  <w:style w:type="character" w:customStyle="1" w:styleId="ListLabel1006">
    <w:name w:val="ListLabel 1006"/>
    <w:qFormat/>
    <w:rPr>
      <w:rFonts w:cs="Wingdings"/>
    </w:rPr>
  </w:style>
  <w:style w:type="character" w:customStyle="1" w:styleId="ListLabel1007">
    <w:name w:val="ListLabel 1007"/>
    <w:qFormat/>
    <w:rPr>
      <w:rFonts w:cs="Symbol"/>
    </w:rPr>
  </w:style>
  <w:style w:type="character" w:customStyle="1" w:styleId="ListLabel1008">
    <w:name w:val="ListLabel 1008"/>
    <w:qFormat/>
    <w:rPr>
      <w:rFonts w:cs="Courier New"/>
    </w:rPr>
  </w:style>
  <w:style w:type="character" w:customStyle="1" w:styleId="ListLabel1009">
    <w:name w:val="ListLabel 1009"/>
    <w:qFormat/>
    <w:rPr>
      <w:rFonts w:cs="Wingdings"/>
    </w:rPr>
  </w:style>
  <w:style w:type="character" w:customStyle="1" w:styleId="ListLabel1010">
    <w:name w:val="ListLabel 1010"/>
    <w:qFormat/>
    <w:rPr>
      <w:rFonts w:cs="Symbol"/>
    </w:rPr>
  </w:style>
  <w:style w:type="character" w:customStyle="1" w:styleId="ListLabel1011">
    <w:name w:val="ListLabel 1011"/>
    <w:qFormat/>
    <w:rPr>
      <w:rFonts w:cs="Courier New"/>
    </w:rPr>
  </w:style>
  <w:style w:type="character" w:customStyle="1" w:styleId="ListLabel1012">
    <w:name w:val="ListLabel 1012"/>
    <w:qFormat/>
    <w:rPr>
      <w:rFonts w:cs="Wingdings"/>
    </w:rPr>
  </w:style>
  <w:style w:type="character" w:customStyle="1" w:styleId="ListLabel1013">
    <w:name w:val="ListLabel 1013"/>
    <w:qFormat/>
    <w:rPr>
      <w:rFonts w:cs="Wingdings"/>
      <w:sz w:val="22"/>
    </w:rPr>
  </w:style>
  <w:style w:type="character" w:customStyle="1" w:styleId="ListLabel1014">
    <w:name w:val="ListLabel 1014"/>
    <w:qFormat/>
    <w:rPr>
      <w:rFonts w:cs="Courier New"/>
    </w:rPr>
  </w:style>
  <w:style w:type="character" w:customStyle="1" w:styleId="ListLabel1015">
    <w:name w:val="ListLabel 1015"/>
    <w:qFormat/>
    <w:rPr>
      <w:rFonts w:cs="Wingdings"/>
    </w:rPr>
  </w:style>
  <w:style w:type="character" w:customStyle="1" w:styleId="ListLabel1016">
    <w:name w:val="ListLabel 1016"/>
    <w:qFormat/>
    <w:rPr>
      <w:rFonts w:cs="Symbol"/>
    </w:rPr>
  </w:style>
  <w:style w:type="character" w:customStyle="1" w:styleId="ListLabel1017">
    <w:name w:val="ListLabel 1017"/>
    <w:qFormat/>
    <w:rPr>
      <w:rFonts w:cs="Courier New"/>
    </w:rPr>
  </w:style>
  <w:style w:type="character" w:customStyle="1" w:styleId="ListLabel1018">
    <w:name w:val="ListLabel 1018"/>
    <w:qFormat/>
    <w:rPr>
      <w:rFonts w:cs="Wingdings"/>
    </w:rPr>
  </w:style>
  <w:style w:type="character" w:customStyle="1" w:styleId="ListLabel1019">
    <w:name w:val="ListLabel 1019"/>
    <w:qFormat/>
    <w:rPr>
      <w:rFonts w:cs="Symbol"/>
    </w:rPr>
  </w:style>
  <w:style w:type="character" w:customStyle="1" w:styleId="ListLabel1020">
    <w:name w:val="ListLabel 1020"/>
    <w:qFormat/>
    <w:rPr>
      <w:rFonts w:cs="Courier New"/>
    </w:rPr>
  </w:style>
  <w:style w:type="character" w:customStyle="1" w:styleId="ListLabel1021">
    <w:name w:val="ListLabel 1021"/>
    <w:qFormat/>
    <w:rPr>
      <w:rFonts w:cs="Wingdings"/>
    </w:rPr>
  </w:style>
  <w:style w:type="character" w:customStyle="1" w:styleId="ListLabel1022">
    <w:name w:val="ListLabel 1022"/>
    <w:qFormat/>
    <w:rPr>
      <w:rFonts w:ascii="Arial" w:hAnsi="Arial" w:cs="Wingdings"/>
      <w:b w:val="0"/>
      <w:i w:val="0"/>
      <w:strike w:val="0"/>
      <w:dstrike w:val="0"/>
      <w:color w:val="000000"/>
      <w:position w:val="0"/>
      <w:sz w:val="16"/>
      <w:szCs w:val="16"/>
      <w:u w:val="none"/>
      <w:vertAlign w:val="baseline"/>
    </w:rPr>
  </w:style>
  <w:style w:type="character" w:customStyle="1" w:styleId="ListLabel1023">
    <w:name w:val="ListLabel 1023"/>
    <w:qFormat/>
    <w:rPr>
      <w:rFonts w:cs="Wingdings"/>
      <w:b w:val="0"/>
      <w:i w:val="0"/>
      <w:strike w:val="0"/>
      <w:dstrike w:val="0"/>
      <w:color w:val="000000"/>
      <w:position w:val="0"/>
      <w:sz w:val="16"/>
      <w:szCs w:val="16"/>
      <w:u w:val="none"/>
      <w:vertAlign w:val="baseline"/>
    </w:rPr>
  </w:style>
  <w:style w:type="character" w:customStyle="1" w:styleId="ListLabel1024">
    <w:name w:val="ListLabel 1024"/>
    <w:qFormat/>
    <w:rPr>
      <w:rFonts w:cs="Wingdings"/>
      <w:b w:val="0"/>
      <w:i w:val="0"/>
      <w:strike w:val="0"/>
      <w:dstrike w:val="0"/>
      <w:color w:val="000000"/>
      <w:position w:val="0"/>
      <w:sz w:val="16"/>
      <w:szCs w:val="16"/>
      <w:u w:val="none"/>
      <w:vertAlign w:val="baseline"/>
    </w:rPr>
  </w:style>
  <w:style w:type="character" w:customStyle="1" w:styleId="ListLabel1025">
    <w:name w:val="ListLabel 1025"/>
    <w:qFormat/>
    <w:rPr>
      <w:rFonts w:cs="Wingdings"/>
      <w:b w:val="0"/>
      <w:i w:val="0"/>
      <w:strike w:val="0"/>
      <w:dstrike w:val="0"/>
      <w:color w:val="000000"/>
      <w:position w:val="0"/>
      <w:sz w:val="16"/>
      <w:szCs w:val="16"/>
      <w:u w:val="none"/>
      <w:vertAlign w:val="baseline"/>
    </w:rPr>
  </w:style>
  <w:style w:type="character" w:customStyle="1" w:styleId="ListLabel1026">
    <w:name w:val="ListLabel 1026"/>
    <w:qFormat/>
    <w:rPr>
      <w:rFonts w:cs="Wingdings"/>
      <w:b w:val="0"/>
      <w:i w:val="0"/>
      <w:strike w:val="0"/>
      <w:dstrike w:val="0"/>
      <w:color w:val="000000"/>
      <w:position w:val="0"/>
      <w:sz w:val="16"/>
      <w:szCs w:val="16"/>
      <w:u w:val="none"/>
      <w:vertAlign w:val="baseline"/>
    </w:rPr>
  </w:style>
  <w:style w:type="character" w:customStyle="1" w:styleId="ListLabel1027">
    <w:name w:val="ListLabel 1027"/>
    <w:qFormat/>
    <w:rPr>
      <w:rFonts w:cs="Wingdings"/>
      <w:b w:val="0"/>
      <w:i w:val="0"/>
      <w:strike w:val="0"/>
      <w:dstrike w:val="0"/>
      <w:color w:val="000000"/>
      <w:position w:val="0"/>
      <w:sz w:val="16"/>
      <w:szCs w:val="16"/>
      <w:u w:val="none"/>
      <w:vertAlign w:val="baseline"/>
    </w:rPr>
  </w:style>
  <w:style w:type="character" w:customStyle="1" w:styleId="ListLabel1028">
    <w:name w:val="ListLabel 1028"/>
    <w:qFormat/>
    <w:rPr>
      <w:rFonts w:cs="Wingdings"/>
      <w:b w:val="0"/>
      <w:i w:val="0"/>
      <w:strike w:val="0"/>
      <w:dstrike w:val="0"/>
      <w:color w:val="000000"/>
      <w:position w:val="0"/>
      <w:sz w:val="16"/>
      <w:szCs w:val="16"/>
      <w:u w:val="none"/>
      <w:vertAlign w:val="baseline"/>
    </w:rPr>
  </w:style>
  <w:style w:type="character" w:customStyle="1" w:styleId="ListLabel1029">
    <w:name w:val="ListLabel 1029"/>
    <w:qFormat/>
    <w:rPr>
      <w:rFonts w:cs="Wingdings"/>
      <w:b w:val="0"/>
      <w:i w:val="0"/>
      <w:strike w:val="0"/>
      <w:dstrike w:val="0"/>
      <w:color w:val="000000"/>
      <w:position w:val="0"/>
      <w:sz w:val="16"/>
      <w:szCs w:val="16"/>
      <w:u w:val="none"/>
      <w:vertAlign w:val="baseline"/>
    </w:rPr>
  </w:style>
  <w:style w:type="character" w:customStyle="1" w:styleId="ListLabel1030">
    <w:name w:val="ListLabel 1030"/>
    <w:qFormat/>
    <w:rPr>
      <w:rFonts w:cs="Wingdings"/>
      <w:b w:val="0"/>
      <w:i w:val="0"/>
      <w:strike w:val="0"/>
      <w:dstrike w:val="0"/>
      <w:color w:val="000000"/>
      <w:position w:val="0"/>
      <w:sz w:val="16"/>
      <w:szCs w:val="16"/>
      <w:u w:val="none"/>
      <w:vertAlign w:val="baseline"/>
    </w:rPr>
  </w:style>
  <w:style w:type="character" w:customStyle="1" w:styleId="ListLabel1031">
    <w:name w:val="ListLabel 1031"/>
    <w:qFormat/>
    <w:rPr>
      <w:rFonts w:cs="Liberation Serif"/>
      <w:b w:val="0"/>
      <w:i w:val="0"/>
      <w:strike w:val="0"/>
      <w:dstrike w:val="0"/>
      <w:color w:val="000000"/>
      <w:position w:val="0"/>
      <w:sz w:val="20"/>
      <w:szCs w:val="20"/>
      <w:u w:val="none"/>
      <w:vertAlign w:val="baseline"/>
    </w:rPr>
  </w:style>
  <w:style w:type="character" w:customStyle="1" w:styleId="ListLabel1032">
    <w:name w:val="ListLabel 1032"/>
    <w:qFormat/>
    <w:rPr>
      <w:rFonts w:cs="Liberation Serif"/>
      <w:b w:val="0"/>
      <w:i w:val="0"/>
      <w:strike w:val="0"/>
      <w:dstrike w:val="0"/>
      <w:color w:val="000000"/>
      <w:position w:val="0"/>
      <w:sz w:val="20"/>
      <w:szCs w:val="20"/>
      <w:u w:val="none"/>
      <w:vertAlign w:val="baseline"/>
    </w:rPr>
  </w:style>
  <w:style w:type="character" w:customStyle="1" w:styleId="ListLabel1033">
    <w:name w:val="ListLabel 1033"/>
    <w:qFormat/>
    <w:rPr>
      <w:rFonts w:cs="Liberation Serif"/>
      <w:b w:val="0"/>
      <w:i w:val="0"/>
      <w:strike w:val="0"/>
      <w:dstrike w:val="0"/>
      <w:color w:val="000000"/>
      <w:position w:val="0"/>
      <w:sz w:val="20"/>
      <w:szCs w:val="20"/>
      <w:u w:val="none"/>
      <w:vertAlign w:val="baseline"/>
    </w:rPr>
  </w:style>
  <w:style w:type="character" w:customStyle="1" w:styleId="ListLabel1034">
    <w:name w:val="ListLabel 1034"/>
    <w:qFormat/>
    <w:rPr>
      <w:rFonts w:cs="Liberation Serif"/>
      <w:b w:val="0"/>
      <w:i w:val="0"/>
      <w:strike w:val="0"/>
      <w:dstrike w:val="0"/>
      <w:color w:val="000000"/>
      <w:position w:val="0"/>
      <w:sz w:val="20"/>
      <w:szCs w:val="20"/>
      <w:u w:val="none"/>
      <w:vertAlign w:val="baseline"/>
    </w:rPr>
  </w:style>
  <w:style w:type="character" w:customStyle="1" w:styleId="ListLabel1035">
    <w:name w:val="ListLabel 1035"/>
    <w:qFormat/>
    <w:rPr>
      <w:rFonts w:cs="Liberation Serif"/>
      <w:b w:val="0"/>
      <w:i w:val="0"/>
      <w:strike w:val="0"/>
      <w:dstrike w:val="0"/>
      <w:color w:val="000000"/>
      <w:position w:val="0"/>
      <w:sz w:val="20"/>
      <w:szCs w:val="20"/>
      <w:u w:val="none"/>
      <w:vertAlign w:val="baseline"/>
    </w:rPr>
  </w:style>
  <w:style w:type="character" w:customStyle="1" w:styleId="ListLabel1036">
    <w:name w:val="ListLabel 1036"/>
    <w:qFormat/>
    <w:rPr>
      <w:rFonts w:cs="Liberation Serif"/>
      <w:b w:val="0"/>
      <w:i w:val="0"/>
      <w:strike w:val="0"/>
      <w:dstrike w:val="0"/>
      <w:color w:val="000000"/>
      <w:position w:val="0"/>
      <w:sz w:val="20"/>
      <w:szCs w:val="20"/>
      <w:u w:val="none"/>
      <w:vertAlign w:val="baseline"/>
    </w:rPr>
  </w:style>
  <w:style w:type="character" w:customStyle="1" w:styleId="ListLabel1037">
    <w:name w:val="ListLabel 1037"/>
    <w:qFormat/>
    <w:rPr>
      <w:rFonts w:cs="Liberation Serif"/>
      <w:b w:val="0"/>
      <w:i w:val="0"/>
      <w:strike w:val="0"/>
      <w:dstrike w:val="0"/>
      <w:color w:val="000000"/>
      <w:position w:val="0"/>
      <w:sz w:val="20"/>
      <w:szCs w:val="20"/>
      <w:u w:val="none"/>
      <w:vertAlign w:val="baseline"/>
    </w:rPr>
  </w:style>
  <w:style w:type="character" w:customStyle="1" w:styleId="ListLabel1038">
    <w:name w:val="ListLabel 1038"/>
    <w:qFormat/>
    <w:rPr>
      <w:rFonts w:cs="Liberation Serif"/>
      <w:b w:val="0"/>
      <w:i w:val="0"/>
      <w:strike w:val="0"/>
      <w:dstrike w:val="0"/>
      <w:color w:val="000000"/>
      <w:position w:val="0"/>
      <w:sz w:val="20"/>
      <w:szCs w:val="20"/>
      <w:u w:val="none"/>
      <w:vertAlign w:val="baseline"/>
    </w:rPr>
  </w:style>
  <w:style w:type="character" w:customStyle="1" w:styleId="ListLabel1039">
    <w:name w:val="ListLabel 1039"/>
    <w:qFormat/>
    <w:rPr>
      <w:rFonts w:cs="Liberation Serif"/>
      <w:b w:val="0"/>
      <w:i w:val="0"/>
      <w:strike w:val="0"/>
      <w:dstrike w:val="0"/>
      <w:color w:val="000000"/>
      <w:position w:val="0"/>
      <w:sz w:val="20"/>
      <w:szCs w:val="20"/>
      <w:u w:val="none"/>
      <w:vertAlign w:val="baseline"/>
    </w:rPr>
  </w:style>
  <w:style w:type="character" w:customStyle="1" w:styleId="ListLabel1040">
    <w:name w:val="ListLabel 1040"/>
    <w:qFormat/>
    <w:rPr>
      <w:rFonts w:cs="Wingdings"/>
      <w:b w:val="0"/>
      <w:i w:val="0"/>
      <w:strike w:val="0"/>
      <w:dstrike w:val="0"/>
      <w:color w:val="000000"/>
      <w:position w:val="0"/>
      <w:sz w:val="16"/>
      <w:szCs w:val="16"/>
      <w:u w:val="none"/>
      <w:vertAlign w:val="baseline"/>
    </w:rPr>
  </w:style>
  <w:style w:type="character" w:customStyle="1" w:styleId="ListLabel1041">
    <w:name w:val="ListLabel 1041"/>
    <w:qFormat/>
    <w:rPr>
      <w:rFonts w:cs="Wingdings"/>
      <w:b w:val="0"/>
      <w:i w:val="0"/>
      <w:strike w:val="0"/>
      <w:dstrike w:val="0"/>
      <w:color w:val="000000"/>
      <w:position w:val="0"/>
      <w:sz w:val="16"/>
      <w:szCs w:val="16"/>
      <w:u w:val="none"/>
      <w:vertAlign w:val="baseline"/>
    </w:rPr>
  </w:style>
  <w:style w:type="character" w:customStyle="1" w:styleId="ListLabel1042">
    <w:name w:val="ListLabel 1042"/>
    <w:qFormat/>
    <w:rPr>
      <w:rFonts w:cs="Wingdings"/>
      <w:b w:val="0"/>
      <w:i w:val="0"/>
      <w:strike w:val="0"/>
      <w:dstrike w:val="0"/>
      <w:color w:val="000000"/>
      <w:position w:val="0"/>
      <w:sz w:val="16"/>
      <w:szCs w:val="16"/>
      <w:u w:val="none"/>
      <w:vertAlign w:val="baseline"/>
    </w:rPr>
  </w:style>
  <w:style w:type="character" w:customStyle="1" w:styleId="ListLabel1043">
    <w:name w:val="ListLabel 1043"/>
    <w:qFormat/>
    <w:rPr>
      <w:rFonts w:cs="Wingdings"/>
      <w:b w:val="0"/>
      <w:i w:val="0"/>
      <w:strike w:val="0"/>
      <w:dstrike w:val="0"/>
      <w:color w:val="000000"/>
      <w:position w:val="0"/>
      <w:sz w:val="16"/>
      <w:szCs w:val="16"/>
      <w:u w:val="none"/>
      <w:vertAlign w:val="baseline"/>
    </w:rPr>
  </w:style>
  <w:style w:type="character" w:customStyle="1" w:styleId="ListLabel1044">
    <w:name w:val="ListLabel 1044"/>
    <w:qFormat/>
    <w:rPr>
      <w:rFonts w:cs="Wingdings"/>
      <w:b w:val="0"/>
      <w:i w:val="0"/>
      <w:strike w:val="0"/>
      <w:dstrike w:val="0"/>
      <w:color w:val="000000"/>
      <w:position w:val="0"/>
      <w:sz w:val="16"/>
      <w:szCs w:val="16"/>
      <w:u w:val="none"/>
      <w:vertAlign w:val="baseline"/>
    </w:rPr>
  </w:style>
  <w:style w:type="character" w:customStyle="1" w:styleId="ListLabel1045">
    <w:name w:val="ListLabel 1045"/>
    <w:qFormat/>
    <w:rPr>
      <w:rFonts w:cs="Wingdings"/>
      <w:b w:val="0"/>
      <w:i w:val="0"/>
      <w:strike w:val="0"/>
      <w:dstrike w:val="0"/>
      <w:color w:val="000000"/>
      <w:position w:val="0"/>
      <w:sz w:val="16"/>
      <w:szCs w:val="16"/>
      <w:u w:val="none"/>
      <w:vertAlign w:val="baseline"/>
    </w:rPr>
  </w:style>
  <w:style w:type="character" w:customStyle="1" w:styleId="ListLabel1046">
    <w:name w:val="ListLabel 1046"/>
    <w:qFormat/>
    <w:rPr>
      <w:rFonts w:cs="Wingdings"/>
      <w:b w:val="0"/>
      <w:i w:val="0"/>
      <w:strike w:val="0"/>
      <w:dstrike w:val="0"/>
      <w:color w:val="000000"/>
      <w:position w:val="0"/>
      <w:sz w:val="16"/>
      <w:szCs w:val="16"/>
      <w:u w:val="none"/>
      <w:vertAlign w:val="baseline"/>
    </w:rPr>
  </w:style>
  <w:style w:type="character" w:customStyle="1" w:styleId="ListLabel1047">
    <w:name w:val="ListLabel 1047"/>
    <w:qFormat/>
    <w:rPr>
      <w:rFonts w:cs="Wingdings"/>
      <w:b w:val="0"/>
      <w:i w:val="0"/>
      <w:strike w:val="0"/>
      <w:dstrike w:val="0"/>
      <w:color w:val="000000"/>
      <w:position w:val="0"/>
      <w:sz w:val="16"/>
      <w:szCs w:val="16"/>
      <w:u w:val="none"/>
      <w:vertAlign w:val="baseline"/>
    </w:rPr>
  </w:style>
  <w:style w:type="character" w:customStyle="1" w:styleId="ListLabel1048">
    <w:name w:val="ListLabel 1048"/>
    <w:qFormat/>
    <w:rPr>
      <w:rFonts w:cs="Wingdings"/>
      <w:b w:val="0"/>
      <w:i w:val="0"/>
      <w:strike w:val="0"/>
      <w:dstrike w:val="0"/>
      <w:color w:val="000000"/>
      <w:position w:val="0"/>
      <w:sz w:val="16"/>
      <w:szCs w:val="16"/>
      <w:u w:val="none"/>
      <w:vertAlign w:val="baseline"/>
    </w:rPr>
  </w:style>
  <w:style w:type="character" w:customStyle="1" w:styleId="ListLabel1049">
    <w:name w:val="ListLabel 1049"/>
    <w:qFormat/>
    <w:rPr>
      <w:rFonts w:ascii="Arial" w:hAnsi="Arial" w:cs="Wingdings"/>
      <w:b/>
      <w:sz w:val="22"/>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Arial" w:hAnsi="Arial" w:cs="Arial"/>
      <w:b/>
      <w:sz w:val="22"/>
    </w:rPr>
  </w:style>
  <w:style w:type="character" w:customStyle="1" w:styleId="ListLabel1059">
    <w:name w:val="ListLabel 1059"/>
    <w:qFormat/>
    <w:rPr>
      <w:rFonts w:cs="Courier New"/>
    </w:rPr>
  </w:style>
  <w:style w:type="character" w:customStyle="1" w:styleId="ListLabel1060">
    <w:name w:val="ListLabel 1060"/>
    <w:qFormat/>
    <w:rPr>
      <w:rFonts w:cs="Wingdings"/>
    </w:rPr>
  </w:style>
  <w:style w:type="character" w:customStyle="1" w:styleId="ListLabel1061">
    <w:name w:val="ListLabel 1061"/>
    <w:qFormat/>
    <w:rPr>
      <w:rFonts w:cs="Symbol"/>
    </w:rPr>
  </w:style>
  <w:style w:type="character" w:customStyle="1" w:styleId="ListLabel1062">
    <w:name w:val="ListLabel 1062"/>
    <w:qFormat/>
    <w:rPr>
      <w:rFonts w:cs="Courier New"/>
    </w:rPr>
  </w:style>
  <w:style w:type="character" w:customStyle="1" w:styleId="ListLabel1063">
    <w:name w:val="ListLabel 1063"/>
    <w:qFormat/>
    <w:rPr>
      <w:rFonts w:cs="Wingdings"/>
    </w:rPr>
  </w:style>
  <w:style w:type="character" w:customStyle="1" w:styleId="ListLabel1064">
    <w:name w:val="ListLabel 1064"/>
    <w:qFormat/>
    <w:rPr>
      <w:rFonts w:cs="Symbol"/>
    </w:rPr>
  </w:style>
  <w:style w:type="character" w:customStyle="1" w:styleId="ListLabel1065">
    <w:name w:val="ListLabel 1065"/>
    <w:qFormat/>
    <w:rPr>
      <w:rFonts w:cs="Courier New"/>
    </w:rPr>
  </w:style>
  <w:style w:type="character" w:customStyle="1" w:styleId="ListLabel1066">
    <w:name w:val="ListLabel 1066"/>
    <w:qFormat/>
    <w:rPr>
      <w:rFonts w:cs="Wingdings"/>
    </w:rPr>
  </w:style>
  <w:style w:type="character" w:customStyle="1" w:styleId="ListLabel1067">
    <w:name w:val="ListLabel 1067"/>
    <w:qFormat/>
    <w:rPr>
      <w:rFonts w:cs="Wingdings"/>
      <w:sz w:val="22"/>
    </w:rPr>
  </w:style>
  <w:style w:type="character" w:customStyle="1" w:styleId="ListLabel1068">
    <w:name w:val="ListLabel 1068"/>
    <w:qFormat/>
    <w:rPr>
      <w:rFonts w:cs="Courier New"/>
    </w:rPr>
  </w:style>
  <w:style w:type="character" w:customStyle="1" w:styleId="ListLabel1069">
    <w:name w:val="ListLabel 1069"/>
    <w:qFormat/>
    <w:rPr>
      <w:rFonts w:cs="Wingdings"/>
    </w:rPr>
  </w:style>
  <w:style w:type="character" w:customStyle="1" w:styleId="ListLabel1070">
    <w:name w:val="ListLabel 1070"/>
    <w:qFormat/>
    <w:rPr>
      <w:rFonts w:cs="Symbol"/>
    </w:rPr>
  </w:style>
  <w:style w:type="character" w:customStyle="1" w:styleId="ListLabel1071">
    <w:name w:val="ListLabel 1071"/>
    <w:qFormat/>
    <w:rPr>
      <w:rFonts w:cs="Courier New"/>
    </w:rPr>
  </w:style>
  <w:style w:type="character" w:customStyle="1" w:styleId="ListLabel1072">
    <w:name w:val="ListLabel 1072"/>
    <w:qFormat/>
    <w:rPr>
      <w:rFonts w:cs="Wingdings"/>
    </w:rPr>
  </w:style>
  <w:style w:type="character" w:customStyle="1" w:styleId="ListLabel1073">
    <w:name w:val="ListLabel 1073"/>
    <w:qFormat/>
    <w:rPr>
      <w:rFonts w:cs="Symbol"/>
    </w:rPr>
  </w:style>
  <w:style w:type="character" w:customStyle="1" w:styleId="ListLabel1074">
    <w:name w:val="ListLabel 1074"/>
    <w:qFormat/>
    <w:rPr>
      <w:rFonts w:cs="Courier New"/>
    </w:rPr>
  </w:style>
  <w:style w:type="character" w:customStyle="1" w:styleId="ListLabel1075">
    <w:name w:val="ListLabel 1075"/>
    <w:qFormat/>
    <w:rPr>
      <w:rFonts w:cs="Wingdings"/>
    </w:rPr>
  </w:style>
  <w:style w:type="character" w:customStyle="1" w:styleId="ListLabel1076">
    <w:name w:val="ListLabel 1076"/>
    <w:qFormat/>
    <w:rPr>
      <w:rFonts w:ascii="Arial" w:hAnsi="Arial" w:cs="Wingdings"/>
      <w:sz w:val="22"/>
    </w:rPr>
  </w:style>
  <w:style w:type="character" w:customStyle="1" w:styleId="ListLabel1077">
    <w:name w:val="ListLabel 1077"/>
    <w:qFormat/>
    <w:rPr>
      <w:rFonts w:cs="Courier New"/>
    </w:rPr>
  </w:style>
  <w:style w:type="character" w:customStyle="1" w:styleId="ListLabel1078">
    <w:name w:val="ListLabel 1078"/>
    <w:qFormat/>
    <w:rPr>
      <w:rFonts w:cs="Wingdings"/>
    </w:rPr>
  </w:style>
  <w:style w:type="character" w:customStyle="1" w:styleId="ListLabel1079">
    <w:name w:val="ListLabel 1079"/>
    <w:qFormat/>
    <w:rPr>
      <w:rFonts w:cs="Symbol"/>
    </w:rPr>
  </w:style>
  <w:style w:type="character" w:customStyle="1" w:styleId="ListLabel1080">
    <w:name w:val="ListLabel 1080"/>
    <w:qFormat/>
    <w:rPr>
      <w:rFonts w:cs="Courier New"/>
    </w:rPr>
  </w:style>
  <w:style w:type="character" w:customStyle="1" w:styleId="ListLabel1081">
    <w:name w:val="ListLabel 1081"/>
    <w:qFormat/>
    <w:rPr>
      <w:rFonts w:cs="Wingdings"/>
    </w:rPr>
  </w:style>
  <w:style w:type="character" w:customStyle="1" w:styleId="ListLabel1082">
    <w:name w:val="ListLabel 1082"/>
    <w:qFormat/>
    <w:rPr>
      <w:rFonts w:cs="Symbol"/>
    </w:rPr>
  </w:style>
  <w:style w:type="character" w:customStyle="1" w:styleId="ListLabel1083">
    <w:name w:val="ListLabel 1083"/>
    <w:qFormat/>
    <w:rPr>
      <w:rFonts w:cs="Courier New"/>
    </w:rPr>
  </w:style>
  <w:style w:type="character" w:customStyle="1" w:styleId="ListLabel1084">
    <w:name w:val="ListLabel 1084"/>
    <w:qFormat/>
    <w:rPr>
      <w:rFonts w:cs="Wingdings"/>
    </w:rPr>
  </w:style>
  <w:style w:type="character" w:customStyle="1" w:styleId="ListLabel1085">
    <w:name w:val="ListLabel 1085"/>
    <w:qFormat/>
    <w:rPr>
      <w:rFonts w:ascii="Arial" w:hAnsi="Arial" w:cs="Wingdings"/>
      <w:sz w:val="22"/>
    </w:rPr>
  </w:style>
  <w:style w:type="character" w:customStyle="1" w:styleId="ListLabel1086">
    <w:name w:val="ListLabel 1086"/>
    <w:qFormat/>
    <w:rPr>
      <w:rFonts w:cs="Courier New"/>
    </w:rPr>
  </w:style>
  <w:style w:type="character" w:customStyle="1" w:styleId="ListLabel1087">
    <w:name w:val="ListLabel 1087"/>
    <w:qFormat/>
    <w:rPr>
      <w:rFonts w:cs="Wingdings"/>
    </w:rPr>
  </w:style>
  <w:style w:type="character" w:customStyle="1" w:styleId="ListLabel1088">
    <w:name w:val="ListLabel 1088"/>
    <w:qFormat/>
    <w:rPr>
      <w:rFonts w:cs="Symbol"/>
    </w:rPr>
  </w:style>
  <w:style w:type="character" w:customStyle="1" w:styleId="ListLabel1089">
    <w:name w:val="ListLabel 1089"/>
    <w:qFormat/>
    <w:rPr>
      <w:rFonts w:cs="Courier New"/>
    </w:rPr>
  </w:style>
  <w:style w:type="character" w:customStyle="1" w:styleId="ListLabel1090">
    <w:name w:val="ListLabel 1090"/>
    <w:qFormat/>
    <w:rPr>
      <w:rFonts w:cs="Wingdings"/>
    </w:rPr>
  </w:style>
  <w:style w:type="character" w:customStyle="1" w:styleId="ListLabel1091">
    <w:name w:val="ListLabel 1091"/>
    <w:qFormat/>
    <w:rPr>
      <w:rFonts w:cs="Symbol"/>
    </w:rPr>
  </w:style>
  <w:style w:type="character" w:customStyle="1" w:styleId="ListLabel1092">
    <w:name w:val="ListLabel 1092"/>
    <w:qFormat/>
    <w:rPr>
      <w:rFonts w:cs="Courier New"/>
    </w:rPr>
  </w:style>
  <w:style w:type="character" w:customStyle="1" w:styleId="ListLabel1093">
    <w:name w:val="ListLabel 1093"/>
    <w:qFormat/>
    <w:rPr>
      <w:rFonts w:cs="Wingdings"/>
    </w:rPr>
  </w:style>
  <w:style w:type="character" w:customStyle="1" w:styleId="ListLabel1094">
    <w:name w:val="ListLabel 1094"/>
    <w:qFormat/>
    <w:rPr>
      <w:rFonts w:ascii="Arial" w:hAnsi="Arial" w:cs="Wingdings"/>
      <w:sz w:val="22"/>
    </w:rPr>
  </w:style>
  <w:style w:type="character" w:customStyle="1" w:styleId="ListLabel1095">
    <w:name w:val="ListLabel 1095"/>
    <w:qFormat/>
    <w:rPr>
      <w:rFonts w:cs="Courier New"/>
    </w:rPr>
  </w:style>
  <w:style w:type="character" w:customStyle="1" w:styleId="ListLabel1096">
    <w:name w:val="ListLabel 1096"/>
    <w:qFormat/>
    <w:rPr>
      <w:rFonts w:cs="Wingdings"/>
    </w:rPr>
  </w:style>
  <w:style w:type="character" w:customStyle="1" w:styleId="ListLabel1097">
    <w:name w:val="ListLabel 1097"/>
    <w:qFormat/>
    <w:rPr>
      <w:rFonts w:cs="Symbol"/>
    </w:rPr>
  </w:style>
  <w:style w:type="character" w:customStyle="1" w:styleId="ListLabel1098">
    <w:name w:val="ListLabel 1098"/>
    <w:qFormat/>
    <w:rPr>
      <w:rFonts w:cs="Courier New"/>
    </w:rPr>
  </w:style>
  <w:style w:type="character" w:customStyle="1" w:styleId="ListLabel1099">
    <w:name w:val="ListLabel 1099"/>
    <w:qFormat/>
    <w:rPr>
      <w:rFonts w:cs="Wingdings"/>
    </w:rPr>
  </w:style>
  <w:style w:type="character" w:customStyle="1" w:styleId="ListLabel1100">
    <w:name w:val="ListLabel 1100"/>
    <w:qFormat/>
    <w:rPr>
      <w:rFonts w:cs="Symbol"/>
    </w:rPr>
  </w:style>
  <w:style w:type="character" w:customStyle="1" w:styleId="ListLabel1101">
    <w:name w:val="ListLabel 1101"/>
    <w:qFormat/>
    <w:rPr>
      <w:rFonts w:cs="Courier New"/>
    </w:rPr>
  </w:style>
  <w:style w:type="character" w:customStyle="1" w:styleId="ListLabel1102">
    <w:name w:val="ListLabel 1102"/>
    <w:qFormat/>
    <w:rPr>
      <w:rFonts w:cs="Wingdings"/>
    </w:rPr>
  </w:style>
  <w:style w:type="character" w:customStyle="1" w:styleId="ListLabel1103">
    <w:name w:val="ListLabel 1103"/>
    <w:qFormat/>
    <w:rPr>
      <w:rFonts w:ascii="Arial" w:hAnsi="Arial" w:cs="Wingdings"/>
      <w:sz w:val="22"/>
    </w:rPr>
  </w:style>
  <w:style w:type="character" w:customStyle="1" w:styleId="ListLabel1104">
    <w:name w:val="ListLabel 1104"/>
    <w:qFormat/>
    <w:rPr>
      <w:rFonts w:cs="Courier New"/>
    </w:rPr>
  </w:style>
  <w:style w:type="character" w:customStyle="1" w:styleId="ListLabel1105">
    <w:name w:val="ListLabel 1105"/>
    <w:qFormat/>
    <w:rPr>
      <w:rFonts w:cs="Wingdings"/>
    </w:rPr>
  </w:style>
  <w:style w:type="character" w:customStyle="1" w:styleId="ListLabel1106">
    <w:name w:val="ListLabel 1106"/>
    <w:qFormat/>
    <w:rPr>
      <w:rFonts w:cs="Symbol"/>
    </w:rPr>
  </w:style>
  <w:style w:type="character" w:customStyle="1" w:styleId="ListLabel1107">
    <w:name w:val="ListLabel 1107"/>
    <w:qFormat/>
    <w:rPr>
      <w:rFonts w:cs="Courier New"/>
    </w:rPr>
  </w:style>
  <w:style w:type="character" w:customStyle="1" w:styleId="ListLabel1108">
    <w:name w:val="ListLabel 1108"/>
    <w:qFormat/>
    <w:rPr>
      <w:rFonts w:cs="Wingdings"/>
    </w:rPr>
  </w:style>
  <w:style w:type="character" w:customStyle="1" w:styleId="ListLabel1109">
    <w:name w:val="ListLabel 1109"/>
    <w:qFormat/>
    <w:rPr>
      <w:rFonts w:cs="Symbol"/>
    </w:rPr>
  </w:style>
  <w:style w:type="character" w:customStyle="1" w:styleId="ListLabel1110">
    <w:name w:val="ListLabel 1110"/>
    <w:qFormat/>
    <w:rPr>
      <w:rFonts w:cs="Courier New"/>
    </w:rPr>
  </w:style>
  <w:style w:type="character" w:customStyle="1" w:styleId="ListLabel1111">
    <w:name w:val="ListLabel 1111"/>
    <w:qFormat/>
    <w:rPr>
      <w:rFonts w:cs="Wingdings"/>
    </w:rPr>
  </w:style>
  <w:style w:type="character" w:customStyle="1" w:styleId="ListLabel1112">
    <w:name w:val="ListLabel 1112"/>
    <w:qFormat/>
    <w:rPr>
      <w:rFonts w:ascii="Arial" w:hAnsi="Arial" w:cs="Wingdings"/>
      <w:sz w:val="22"/>
    </w:rPr>
  </w:style>
  <w:style w:type="character" w:customStyle="1" w:styleId="ListLabel1113">
    <w:name w:val="ListLabel 1113"/>
    <w:qFormat/>
    <w:rPr>
      <w:rFonts w:cs="Courier New"/>
    </w:rPr>
  </w:style>
  <w:style w:type="character" w:customStyle="1" w:styleId="ListLabel1114">
    <w:name w:val="ListLabel 1114"/>
    <w:qFormat/>
    <w:rPr>
      <w:rFonts w:cs="Wingdings"/>
    </w:rPr>
  </w:style>
  <w:style w:type="character" w:customStyle="1" w:styleId="ListLabel1115">
    <w:name w:val="ListLabel 1115"/>
    <w:qFormat/>
    <w:rPr>
      <w:rFonts w:cs="Symbol"/>
    </w:rPr>
  </w:style>
  <w:style w:type="character" w:customStyle="1" w:styleId="ListLabel1116">
    <w:name w:val="ListLabel 1116"/>
    <w:qFormat/>
    <w:rPr>
      <w:rFonts w:cs="Courier New"/>
    </w:rPr>
  </w:style>
  <w:style w:type="character" w:customStyle="1" w:styleId="ListLabel1117">
    <w:name w:val="ListLabel 1117"/>
    <w:qFormat/>
    <w:rPr>
      <w:rFonts w:cs="Wingdings"/>
    </w:rPr>
  </w:style>
  <w:style w:type="character" w:customStyle="1" w:styleId="ListLabel1118">
    <w:name w:val="ListLabel 1118"/>
    <w:qFormat/>
    <w:rPr>
      <w:rFonts w:cs="Symbol"/>
    </w:rPr>
  </w:style>
  <w:style w:type="character" w:customStyle="1" w:styleId="ListLabel1119">
    <w:name w:val="ListLabel 1119"/>
    <w:qFormat/>
    <w:rPr>
      <w:rFonts w:cs="Courier New"/>
    </w:rPr>
  </w:style>
  <w:style w:type="character" w:customStyle="1" w:styleId="ListLabel1120">
    <w:name w:val="ListLabel 1120"/>
    <w:qFormat/>
    <w:rPr>
      <w:rFonts w:cs="Wingdings"/>
    </w:rPr>
  </w:style>
  <w:style w:type="character" w:customStyle="1" w:styleId="ListLabel1121">
    <w:name w:val="ListLabel 1121"/>
    <w:qFormat/>
    <w:rPr>
      <w:rFonts w:ascii="Arial" w:hAnsi="Arial" w:cs="Wingdings"/>
      <w:b/>
      <w:sz w:val="22"/>
    </w:rPr>
  </w:style>
  <w:style w:type="character" w:customStyle="1" w:styleId="ListLabel1122">
    <w:name w:val="ListLabel 1122"/>
    <w:qFormat/>
    <w:rPr>
      <w:rFonts w:cs="Courier New"/>
    </w:rPr>
  </w:style>
  <w:style w:type="character" w:customStyle="1" w:styleId="ListLabel1123">
    <w:name w:val="ListLabel 1123"/>
    <w:qFormat/>
    <w:rPr>
      <w:rFonts w:cs="Wingdings"/>
    </w:rPr>
  </w:style>
  <w:style w:type="character" w:customStyle="1" w:styleId="ListLabel1124">
    <w:name w:val="ListLabel 1124"/>
    <w:qFormat/>
    <w:rPr>
      <w:rFonts w:cs="Symbol"/>
    </w:rPr>
  </w:style>
  <w:style w:type="character" w:customStyle="1" w:styleId="ListLabel1125">
    <w:name w:val="ListLabel 1125"/>
    <w:qFormat/>
    <w:rPr>
      <w:rFonts w:cs="Courier New"/>
    </w:rPr>
  </w:style>
  <w:style w:type="character" w:customStyle="1" w:styleId="ListLabel1126">
    <w:name w:val="ListLabel 1126"/>
    <w:qFormat/>
    <w:rPr>
      <w:rFonts w:cs="Wingdings"/>
    </w:rPr>
  </w:style>
  <w:style w:type="character" w:customStyle="1" w:styleId="ListLabel1127">
    <w:name w:val="ListLabel 1127"/>
    <w:qFormat/>
    <w:rPr>
      <w:rFonts w:cs="Symbol"/>
    </w:rPr>
  </w:style>
  <w:style w:type="character" w:customStyle="1" w:styleId="ListLabel1128">
    <w:name w:val="ListLabel 1128"/>
    <w:qFormat/>
    <w:rPr>
      <w:rFonts w:cs="Courier New"/>
    </w:rPr>
  </w:style>
  <w:style w:type="character" w:customStyle="1" w:styleId="ListLabel1129">
    <w:name w:val="ListLabel 1129"/>
    <w:qFormat/>
    <w:rPr>
      <w:rFonts w:cs="Wingdings"/>
    </w:rPr>
  </w:style>
  <w:style w:type="character" w:customStyle="1" w:styleId="ListLabel1130">
    <w:name w:val="ListLabel 1130"/>
    <w:qFormat/>
    <w:rPr>
      <w:rFonts w:ascii="Arial" w:hAnsi="Arial" w:cs="Wingdings"/>
      <w:b/>
      <w:sz w:val="22"/>
    </w:rPr>
  </w:style>
  <w:style w:type="character" w:customStyle="1" w:styleId="ListLabel1131">
    <w:name w:val="ListLabel 1131"/>
    <w:qFormat/>
    <w:rPr>
      <w:rFonts w:cs="Courier New"/>
    </w:rPr>
  </w:style>
  <w:style w:type="character" w:customStyle="1" w:styleId="ListLabel1132">
    <w:name w:val="ListLabel 1132"/>
    <w:qFormat/>
    <w:rPr>
      <w:rFonts w:cs="Wingdings"/>
    </w:rPr>
  </w:style>
  <w:style w:type="character" w:customStyle="1" w:styleId="ListLabel1133">
    <w:name w:val="ListLabel 1133"/>
    <w:qFormat/>
    <w:rPr>
      <w:rFonts w:cs="Symbol"/>
    </w:rPr>
  </w:style>
  <w:style w:type="character" w:customStyle="1" w:styleId="ListLabel1134">
    <w:name w:val="ListLabel 1134"/>
    <w:qFormat/>
    <w:rPr>
      <w:rFonts w:cs="Courier New"/>
    </w:rPr>
  </w:style>
  <w:style w:type="character" w:customStyle="1" w:styleId="ListLabel1135">
    <w:name w:val="ListLabel 1135"/>
    <w:qFormat/>
    <w:rPr>
      <w:rFonts w:cs="Wingdings"/>
    </w:rPr>
  </w:style>
  <w:style w:type="character" w:customStyle="1" w:styleId="ListLabel1136">
    <w:name w:val="ListLabel 1136"/>
    <w:qFormat/>
    <w:rPr>
      <w:rFonts w:cs="Symbol"/>
    </w:rPr>
  </w:style>
  <w:style w:type="character" w:customStyle="1" w:styleId="ListLabel1137">
    <w:name w:val="ListLabel 1137"/>
    <w:qFormat/>
    <w:rPr>
      <w:rFonts w:cs="Courier New"/>
    </w:rPr>
  </w:style>
  <w:style w:type="character" w:customStyle="1" w:styleId="ListLabel1138">
    <w:name w:val="ListLabel 1138"/>
    <w:qFormat/>
    <w:rPr>
      <w:rFonts w:cs="Wingdings"/>
    </w:rPr>
  </w:style>
  <w:style w:type="character" w:customStyle="1" w:styleId="ListLabel1139">
    <w:name w:val="ListLabel 1139"/>
    <w:qFormat/>
    <w:rPr>
      <w:rFonts w:ascii="Arial" w:hAnsi="Arial" w:cs="Wingdings"/>
      <w:sz w:val="22"/>
    </w:rPr>
  </w:style>
  <w:style w:type="character" w:customStyle="1" w:styleId="ListLabel1140">
    <w:name w:val="ListLabel 1140"/>
    <w:qFormat/>
    <w:rPr>
      <w:rFonts w:cs="Courier New"/>
    </w:rPr>
  </w:style>
  <w:style w:type="character" w:customStyle="1" w:styleId="ListLabel1141">
    <w:name w:val="ListLabel 1141"/>
    <w:qFormat/>
    <w:rPr>
      <w:rFonts w:cs="Wingdings"/>
    </w:rPr>
  </w:style>
  <w:style w:type="character" w:customStyle="1" w:styleId="ListLabel1142">
    <w:name w:val="ListLabel 1142"/>
    <w:qFormat/>
    <w:rPr>
      <w:rFonts w:cs="Symbol"/>
    </w:rPr>
  </w:style>
  <w:style w:type="character" w:customStyle="1" w:styleId="ListLabel1143">
    <w:name w:val="ListLabel 1143"/>
    <w:qFormat/>
    <w:rPr>
      <w:rFonts w:cs="Courier New"/>
    </w:rPr>
  </w:style>
  <w:style w:type="character" w:customStyle="1" w:styleId="ListLabel1144">
    <w:name w:val="ListLabel 1144"/>
    <w:qFormat/>
    <w:rPr>
      <w:rFonts w:cs="Wingdings"/>
    </w:rPr>
  </w:style>
  <w:style w:type="character" w:customStyle="1" w:styleId="ListLabel1145">
    <w:name w:val="ListLabel 1145"/>
    <w:qFormat/>
    <w:rPr>
      <w:rFonts w:cs="Symbol"/>
    </w:rPr>
  </w:style>
  <w:style w:type="character" w:customStyle="1" w:styleId="ListLabel1146">
    <w:name w:val="ListLabel 1146"/>
    <w:qFormat/>
    <w:rPr>
      <w:rFonts w:cs="Courier New"/>
    </w:rPr>
  </w:style>
  <w:style w:type="character" w:customStyle="1" w:styleId="ListLabel1147">
    <w:name w:val="ListLabel 1147"/>
    <w:qFormat/>
    <w:rPr>
      <w:rFonts w:cs="Wingdings"/>
    </w:rPr>
  </w:style>
  <w:style w:type="character" w:customStyle="1" w:styleId="ListLabel1148">
    <w:name w:val="ListLabel 1148"/>
    <w:qFormat/>
    <w:rPr>
      <w:rFonts w:ascii="Arial" w:hAnsi="Arial" w:cs="Wingdings"/>
      <w:b/>
      <w:sz w:val="22"/>
    </w:rPr>
  </w:style>
  <w:style w:type="character" w:customStyle="1" w:styleId="ListLabel1149">
    <w:name w:val="ListLabel 1149"/>
    <w:qFormat/>
    <w:rPr>
      <w:rFonts w:cs="Courier New"/>
    </w:rPr>
  </w:style>
  <w:style w:type="character" w:customStyle="1" w:styleId="ListLabel1150">
    <w:name w:val="ListLabel 1150"/>
    <w:qFormat/>
    <w:rPr>
      <w:rFonts w:cs="Wingdings"/>
    </w:rPr>
  </w:style>
  <w:style w:type="character" w:customStyle="1" w:styleId="ListLabel1151">
    <w:name w:val="ListLabel 1151"/>
    <w:qFormat/>
    <w:rPr>
      <w:rFonts w:cs="Symbol"/>
    </w:rPr>
  </w:style>
  <w:style w:type="character" w:customStyle="1" w:styleId="ListLabel1152">
    <w:name w:val="ListLabel 1152"/>
    <w:qFormat/>
    <w:rPr>
      <w:rFonts w:cs="Courier New"/>
    </w:rPr>
  </w:style>
  <w:style w:type="character" w:customStyle="1" w:styleId="ListLabel1153">
    <w:name w:val="ListLabel 1153"/>
    <w:qFormat/>
    <w:rPr>
      <w:rFonts w:cs="Wingdings"/>
    </w:rPr>
  </w:style>
  <w:style w:type="character" w:customStyle="1" w:styleId="ListLabel1154">
    <w:name w:val="ListLabel 1154"/>
    <w:qFormat/>
    <w:rPr>
      <w:rFonts w:cs="Symbol"/>
    </w:rPr>
  </w:style>
  <w:style w:type="character" w:customStyle="1" w:styleId="ListLabel1155">
    <w:name w:val="ListLabel 1155"/>
    <w:qFormat/>
    <w:rPr>
      <w:rFonts w:cs="Courier New"/>
    </w:rPr>
  </w:style>
  <w:style w:type="character" w:customStyle="1" w:styleId="ListLabel1156">
    <w:name w:val="ListLabel 1156"/>
    <w:qFormat/>
    <w:rPr>
      <w:rFonts w:cs="Wingdings"/>
    </w:rPr>
  </w:style>
  <w:style w:type="character" w:customStyle="1" w:styleId="ListLabel1157">
    <w:name w:val="ListLabel 1157"/>
    <w:qFormat/>
    <w:rPr>
      <w:rFonts w:ascii="Arial" w:hAnsi="Arial" w:cs="Wingdings"/>
      <w:sz w:val="22"/>
    </w:rPr>
  </w:style>
  <w:style w:type="character" w:customStyle="1" w:styleId="ListLabel1158">
    <w:name w:val="ListLabel 1158"/>
    <w:qFormat/>
    <w:rPr>
      <w:rFonts w:cs="Courier New"/>
    </w:rPr>
  </w:style>
  <w:style w:type="character" w:customStyle="1" w:styleId="ListLabel1159">
    <w:name w:val="ListLabel 1159"/>
    <w:qFormat/>
    <w:rPr>
      <w:rFonts w:cs="Wingdings"/>
    </w:rPr>
  </w:style>
  <w:style w:type="character" w:customStyle="1" w:styleId="ListLabel1160">
    <w:name w:val="ListLabel 1160"/>
    <w:qFormat/>
    <w:rPr>
      <w:rFonts w:cs="Symbol"/>
    </w:rPr>
  </w:style>
  <w:style w:type="character" w:customStyle="1" w:styleId="ListLabel1161">
    <w:name w:val="ListLabel 1161"/>
    <w:qFormat/>
    <w:rPr>
      <w:rFonts w:cs="Courier New"/>
    </w:rPr>
  </w:style>
  <w:style w:type="character" w:customStyle="1" w:styleId="ListLabel1162">
    <w:name w:val="ListLabel 1162"/>
    <w:qFormat/>
    <w:rPr>
      <w:rFonts w:cs="Wingdings"/>
    </w:rPr>
  </w:style>
  <w:style w:type="character" w:customStyle="1" w:styleId="ListLabel1163">
    <w:name w:val="ListLabel 1163"/>
    <w:qFormat/>
    <w:rPr>
      <w:rFonts w:cs="Symbol"/>
    </w:rPr>
  </w:style>
  <w:style w:type="character" w:customStyle="1" w:styleId="ListLabel1164">
    <w:name w:val="ListLabel 1164"/>
    <w:qFormat/>
    <w:rPr>
      <w:rFonts w:cs="Courier New"/>
    </w:rPr>
  </w:style>
  <w:style w:type="character" w:customStyle="1" w:styleId="ListLabel1165">
    <w:name w:val="ListLabel 1165"/>
    <w:qFormat/>
    <w:rPr>
      <w:rFonts w:cs="Wingdings"/>
    </w:rPr>
  </w:style>
  <w:style w:type="character" w:customStyle="1" w:styleId="ListLabel1166">
    <w:name w:val="ListLabel 1166"/>
    <w:qFormat/>
    <w:rPr>
      <w:rFonts w:ascii="Arial" w:hAnsi="Arial" w:cs="Wingdings"/>
      <w:b/>
      <w:sz w:val="22"/>
    </w:rPr>
  </w:style>
  <w:style w:type="character" w:customStyle="1" w:styleId="ListLabel1167">
    <w:name w:val="ListLabel 1167"/>
    <w:qFormat/>
    <w:rPr>
      <w:rFonts w:cs="Courier New"/>
    </w:rPr>
  </w:style>
  <w:style w:type="character" w:customStyle="1" w:styleId="ListLabel1168">
    <w:name w:val="ListLabel 1168"/>
    <w:qFormat/>
    <w:rPr>
      <w:rFonts w:cs="Wingdings"/>
    </w:rPr>
  </w:style>
  <w:style w:type="character" w:customStyle="1" w:styleId="ListLabel1169">
    <w:name w:val="ListLabel 1169"/>
    <w:qFormat/>
    <w:rPr>
      <w:rFonts w:cs="Symbol"/>
    </w:rPr>
  </w:style>
  <w:style w:type="character" w:customStyle="1" w:styleId="ListLabel1170">
    <w:name w:val="ListLabel 1170"/>
    <w:qFormat/>
    <w:rPr>
      <w:rFonts w:cs="Courier New"/>
    </w:rPr>
  </w:style>
  <w:style w:type="character" w:customStyle="1" w:styleId="ListLabel1171">
    <w:name w:val="ListLabel 1171"/>
    <w:qFormat/>
    <w:rPr>
      <w:rFonts w:cs="Wingdings"/>
    </w:rPr>
  </w:style>
  <w:style w:type="character" w:customStyle="1" w:styleId="ListLabel1172">
    <w:name w:val="ListLabel 1172"/>
    <w:qFormat/>
    <w:rPr>
      <w:rFonts w:cs="Symbol"/>
    </w:rPr>
  </w:style>
  <w:style w:type="character" w:customStyle="1" w:styleId="ListLabel1173">
    <w:name w:val="ListLabel 1173"/>
    <w:qFormat/>
    <w:rPr>
      <w:rFonts w:cs="Courier New"/>
    </w:rPr>
  </w:style>
  <w:style w:type="character" w:customStyle="1" w:styleId="ListLabel1174">
    <w:name w:val="ListLabel 1174"/>
    <w:qFormat/>
    <w:rPr>
      <w:rFonts w:cs="Wingdings"/>
    </w:rPr>
  </w:style>
  <w:style w:type="character" w:customStyle="1" w:styleId="ListLabel1175">
    <w:name w:val="ListLabel 1175"/>
    <w:qFormat/>
    <w:rPr>
      <w:rFonts w:ascii="Arial" w:hAnsi="Arial" w:cs="Wingdings"/>
      <w:b/>
      <w:sz w:val="22"/>
    </w:rPr>
  </w:style>
  <w:style w:type="character" w:customStyle="1" w:styleId="ListLabel1176">
    <w:name w:val="ListLabel 1176"/>
    <w:qFormat/>
    <w:rPr>
      <w:rFonts w:cs="Courier New"/>
    </w:rPr>
  </w:style>
  <w:style w:type="character" w:customStyle="1" w:styleId="ListLabel1177">
    <w:name w:val="ListLabel 1177"/>
    <w:qFormat/>
    <w:rPr>
      <w:rFonts w:cs="Wingdings"/>
    </w:rPr>
  </w:style>
  <w:style w:type="character" w:customStyle="1" w:styleId="ListLabel1178">
    <w:name w:val="ListLabel 1178"/>
    <w:qFormat/>
    <w:rPr>
      <w:rFonts w:cs="Symbol"/>
    </w:rPr>
  </w:style>
  <w:style w:type="character" w:customStyle="1" w:styleId="ListLabel1179">
    <w:name w:val="ListLabel 1179"/>
    <w:qFormat/>
    <w:rPr>
      <w:rFonts w:cs="Courier New"/>
    </w:rPr>
  </w:style>
  <w:style w:type="character" w:customStyle="1" w:styleId="ListLabel1180">
    <w:name w:val="ListLabel 1180"/>
    <w:qFormat/>
    <w:rPr>
      <w:rFonts w:cs="Wingdings"/>
    </w:rPr>
  </w:style>
  <w:style w:type="character" w:customStyle="1" w:styleId="ListLabel1181">
    <w:name w:val="ListLabel 1181"/>
    <w:qFormat/>
    <w:rPr>
      <w:rFonts w:cs="Symbol"/>
    </w:rPr>
  </w:style>
  <w:style w:type="character" w:customStyle="1" w:styleId="ListLabel1182">
    <w:name w:val="ListLabel 1182"/>
    <w:qFormat/>
    <w:rPr>
      <w:rFonts w:cs="Courier New"/>
    </w:rPr>
  </w:style>
  <w:style w:type="character" w:customStyle="1" w:styleId="ListLabel1183">
    <w:name w:val="ListLabel 1183"/>
    <w:qFormat/>
    <w:rPr>
      <w:rFonts w:cs="Wingdings"/>
    </w:rPr>
  </w:style>
  <w:style w:type="character" w:customStyle="1" w:styleId="ListLabel1184">
    <w:name w:val="ListLabel 1184"/>
    <w:qFormat/>
    <w:rPr>
      <w:rFonts w:ascii="Arial" w:hAnsi="Arial" w:cs="Wingdings"/>
      <w:sz w:val="22"/>
    </w:rPr>
  </w:style>
  <w:style w:type="character" w:customStyle="1" w:styleId="ListLabel1185">
    <w:name w:val="ListLabel 1185"/>
    <w:qFormat/>
    <w:rPr>
      <w:rFonts w:cs="Courier New"/>
    </w:rPr>
  </w:style>
  <w:style w:type="character" w:customStyle="1" w:styleId="ListLabel1186">
    <w:name w:val="ListLabel 1186"/>
    <w:qFormat/>
    <w:rPr>
      <w:rFonts w:cs="Wingdings"/>
    </w:rPr>
  </w:style>
  <w:style w:type="character" w:customStyle="1" w:styleId="ListLabel1187">
    <w:name w:val="ListLabel 1187"/>
    <w:qFormat/>
    <w:rPr>
      <w:rFonts w:cs="Symbol"/>
    </w:rPr>
  </w:style>
  <w:style w:type="character" w:customStyle="1" w:styleId="ListLabel1188">
    <w:name w:val="ListLabel 1188"/>
    <w:qFormat/>
    <w:rPr>
      <w:rFonts w:cs="Courier New"/>
    </w:rPr>
  </w:style>
  <w:style w:type="character" w:customStyle="1" w:styleId="ListLabel1189">
    <w:name w:val="ListLabel 1189"/>
    <w:qFormat/>
    <w:rPr>
      <w:rFonts w:cs="Wingdings"/>
    </w:rPr>
  </w:style>
  <w:style w:type="character" w:customStyle="1" w:styleId="ListLabel1190">
    <w:name w:val="ListLabel 1190"/>
    <w:qFormat/>
    <w:rPr>
      <w:rFonts w:cs="Symbol"/>
    </w:rPr>
  </w:style>
  <w:style w:type="character" w:customStyle="1" w:styleId="ListLabel1191">
    <w:name w:val="ListLabel 1191"/>
    <w:qFormat/>
    <w:rPr>
      <w:rFonts w:cs="Courier New"/>
    </w:rPr>
  </w:style>
  <w:style w:type="character" w:customStyle="1" w:styleId="ListLabel1192">
    <w:name w:val="ListLabel 1192"/>
    <w:qFormat/>
    <w:rPr>
      <w:rFonts w:cs="Wingdings"/>
    </w:rPr>
  </w:style>
  <w:style w:type="character" w:customStyle="1" w:styleId="ListLabel1193">
    <w:name w:val="ListLabel 1193"/>
    <w:qFormat/>
    <w:rPr>
      <w:rFonts w:ascii="Arial" w:hAnsi="Arial" w:cs="Wingdings"/>
      <w:b/>
      <w:sz w:val="22"/>
    </w:rPr>
  </w:style>
  <w:style w:type="character" w:customStyle="1" w:styleId="ListLabel1194">
    <w:name w:val="ListLabel 1194"/>
    <w:qFormat/>
    <w:rPr>
      <w:rFonts w:cs="Courier New"/>
    </w:rPr>
  </w:style>
  <w:style w:type="character" w:customStyle="1" w:styleId="ListLabel1195">
    <w:name w:val="ListLabel 1195"/>
    <w:qFormat/>
    <w:rPr>
      <w:rFonts w:cs="Wingdings"/>
    </w:rPr>
  </w:style>
  <w:style w:type="character" w:customStyle="1" w:styleId="ListLabel1196">
    <w:name w:val="ListLabel 1196"/>
    <w:qFormat/>
    <w:rPr>
      <w:rFonts w:cs="Symbol"/>
    </w:rPr>
  </w:style>
  <w:style w:type="character" w:customStyle="1" w:styleId="ListLabel1197">
    <w:name w:val="ListLabel 1197"/>
    <w:qFormat/>
    <w:rPr>
      <w:rFonts w:cs="Courier New"/>
    </w:rPr>
  </w:style>
  <w:style w:type="character" w:customStyle="1" w:styleId="ListLabel1198">
    <w:name w:val="ListLabel 1198"/>
    <w:qFormat/>
    <w:rPr>
      <w:rFonts w:cs="Wingdings"/>
    </w:rPr>
  </w:style>
  <w:style w:type="character" w:customStyle="1" w:styleId="ListLabel1199">
    <w:name w:val="ListLabel 1199"/>
    <w:qFormat/>
    <w:rPr>
      <w:rFonts w:cs="Symbol"/>
    </w:rPr>
  </w:style>
  <w:style w:type="character" w:customStyle="1" w:styleId="ListLabel1200">
    <w:name w:val="ListLabel 1200"/>
    <w:qFormat/>
    <w:rPr>
      <w:rFonts w:cs="Courier New"/>
    </w:rPr>
  </w:style>
  <w:style w:type="character" w:customStyle="1" w:styleId="ListLabel1201">
    <w:name w:val="ListLabel 1201"/>
    <w:qFormat/>
    <w:rPr>
      <w:rFonts w:cs="Wingdings"/>
    </w:rPr>
  </w:style>
  <w:style w:type="character" w:customStyle="1" w:styleId="ListLabel1202">
    <w:name w:val="ListLabel 1202"/>
    <w:qFormat/>
    <w:rPr>
      <w:rFonts w:ascii="Arial" w:hAnsi="Arial" w:cs="Wingdings"/>
      <w:sz w:val="22"/>
    </w:rPr>
  </w:style>
  <w:style w:type="character" w:customStyle="1" w:styleId="ListLabel1203">
    <w:name w:val="ListLabel 1203"/>
    <w:qFormat/>
    <w:rPr>
      <w:rFonts w:cs="Courier New"/>
    </w:rPr>
  </w:style>
  <w:style w:type="character" w:customStyle="1" w:styleId="ListLabel1204">
    <w:name w:val="ListLabel 1204"/>
    <w:qFormat/>
    <w:rPr>
      <w:rFonts w:cs="Wingdings"/>
    </w:rPr>
  </w:style>
  <w:style w:type="character" w:customStyle="1" w:styleId="ListLabel1205">
    <w:name w:val="ListLabel 1205"/>
    <w:qFormat/>
    <w:rPr>
      <w:rFonts w:cs="Symbol"/>
    </w:rPr>
  </w:style>
  <w:style w:type="character" w:customStyle="1" w:styleId="ListLabel1206">
    <w:name w:val="ListLabel 1206"/>
    <w:qFormat/>
    <w:rPr>
      <w:rFonts w:cs="Courier New"/>
    </w:rPr>
  </w:style>
  <w:style w:type="character" w:customStyle="1" w:styleId="ListLabel1207">
    <w:name w:val="ListLabel 1207"/>
    <w:qFormat/>
    <w:rPr>
      <w:rFonts w:cs="Wingdings"/>
    </w:rPr>
  </w:style>
  <w:style w:type="character" w:customStyle="1" w:styleId="ListLabel1208">
    <w:name w:val="ListLabel 1208"/>
    <w:qFormat/>
    <w:rPr>
      <w:rFonts w:cs="Symbol"/>
    </w:rPr>
  </w:style>
  <w:style w:type="character" w:customStyle="1" w:styleId="ListLabel1209">
    <w:name w:val="ListLabel 1209"/>
    <w:qFormat/>
    <w:rPr>
      <w:rFonts w:cs="Courier New"/>
    </w:rPr>
  </w:style>
  <w:style w:type="character" w:customStyle="1" w:styleId="ListLabel1210">
    <w:name w:val="ListLabel 1210"/>
    <w:qFormat/>
    <w:rPr>
      <w:rFonts w:cs="Wingdings"/>
    </w:rPr>
  </w:style>
  <w:style w:type="character" w:customStyle="1" w:styleId="ListLabel1211">
    <w:name w:val="ListLabel 1211"/>
    <w:qFormat/>
    <w:rPr>
      <w:rFonts w:ascii="Arial" w:hAnsi="Arial" w:cs="Wingdings"/>
      <w:b/>
      <w:sz w:val="22"/>
    </w:rPr>
  </w:style>
  <w:style w:type="character" w:customStyle="1" w:styleId="ListLabel1212">
    <w:name w:val="ListLabel 1212"/>
    <w:qFormat/>
    <w:rPr>
      <w:rFonts w:cs="Courier New"/>
    </w:rPr>
  </w:style>
  <w:style w:type="character" w:customStyle="1" w:styleId="ListLabel1213">
    <w:name w:val="ListLabel 1213"/>
    <w:qFormat/>
    <w:rPr>
      <w:rFonts w:cs="Wingdings"/>
    </w:rPr>
  </w:style>
  <w:style w:type="character" w:customStyle="1" w:styleId="ListLabel1214">
    <w:name w:val="ListLabel 1214"/>
    <w:qFormat/>
    <w:rPr>
      <w:rFonts w:cs="Symbol"/>
    </w:rPr>
  </w:style>
  <w:style w:type="character" w:customStyle="1" w:styleId="ListLabel1215">
    <w:name w:val="ListLabel 1215"/>
    <w:qFormat/>
    <w:rPr>
      <w:rFonts w:cs="Courier New"/>
    </w:rPr>
  </w:style>
  <w:style w:type="character" w:customStyle="1" w:styleId="ListLabel1216">
    <w:name w:val="ListLabel 1216"/>
    <w:qFormat/>
    <w:rPr>
      <w:rFonts w:cs="Wingdings"/>
    </w:rPr>
  </w:style>
  <w:style w:type="character" w:customStyle="1" w:styleId="ListLabel1217">
    <w:name w:val="ListLabel 1217"/>
    <w:qFormat/>
    <w:rPr>
      <w:rFonts w:cs="Symbol"/>
    </w:rPr>
  </w:style>
  <w:style w:type="character" w:customStyle="1" w:styleId="ListLabel1218">
    <w:name w:val="ListLabel 1218"/>
    <w:qFormat/>
    <w:rPr>
      <w:rFonts w:cs="Courier New"/>
    </w:rPr>
  </w:style>
  <w:style w:type="character" w:customStyle="1" w:styleId="ListLabel1219">
    <w:name w:val="ListLabel 1219"/>
    <w:qFormat/>
    <w:rPr>
      <w:rFonts w:cs="Wingdings"/>
    </w:rPr>
  </w:style>
  <w:style w:type="character" w:customStyle="1" w:styleId="ListLabel1220">
    <w:name w:val="ListLabel 1220"/>
    <w:qFormat/>
    <w:rPr>
      <w:rFonts w:ascii="Arial" w:hAnsi="Arial" w:cs="Wingdings"/>
      <w:b/>
      <w:sz w:val="22"/>
    </w:rPr>
  </w:style>
  <w:style w:type="character" w:customStyle="1" w:styleId="ListLabel1221">
    <w:name w:val="ListLabel 1221"/>
    <w:qFormat/>
    <w:rPr>
      <w:rFonts w:cs="Courier New"/>
    </w:rPr>
  </w:style>
  <w:style w:type="character" w:customStyle="1" w:styleId="ListLabel1222">
    <w:name w:val="ListLabel 1222"/>
    <w:qFormat/>
    <w:rPr>
      <w:rFonts w:cs="Wingdings"/>
    </w:rPr>
  </w:style>
  <w:style w:type="character" w:customStyle="1" w:styleId="ListLabel1223">
    <w:name w:val="ListLabel 1223"/>
    <w:qFormat/>
    <w:rPr>
      <w:rFonts w:cs="Symbol"/>
    </w:rPr>
  </w:style>
  <w:style w:type="character" w:customStyle="1" w:styleId="ListLabel1224">
    <w:name w:val="ListLabel 1224"/>
    <w:qFormat/>
    <w:rPr>
      <w:rFonts w:cs="Courier New"/>
    </w:rPr>
  </w:style>
  <w:style w:type="character" w:customStyle="1" w:styleId="ListLabel1225">
    <w:name w:val="ListLabel 1225"/>
    <w:qFormat/>
    <w:rPr>
      <w:rFonts w:cs="Wingdings"/>
    </w:rPr>
  </w:style>
  <w:style w:type="character" w:customStyle="1" w:styleId="ListLabel1226">
    <w:name w:val="ListLabel 1226"/>
    <w:qFormat/>
    <w:rPr>
      <w:rFonts w:cs="Symbol"/>
    </w:rPr>
  </w:style>
  <w:style w:type="character" w:customStyle="1" w:styleId="ListLabel1227">
    <w:name w:val="ListLabel 1227"/>
    <w:qFormat/>
    <w:rPr>
      <w:rFonts w:cs="Courier New"/>
    </w:rPr>
  </w:style>
  <w:style w:type="character" w:customStyle="1" w:styleId="ListLabel1228">
    <w:name w:val="ListLabel 1228"/>
    <w:qFormat/>
    <w:rPr>
      <w:rFonts w:cs="Wingdings"/>
    </w:rPr>
  </w:style>
  <w:style w:type="character" w:customStyle="1" w:styleId="ListLabel1229">
    <w:name w:val="ListLabel 1229"/>
    <w:qFormat/>
    <w:rPr>
      <w:rFonts w:ascii="Arial" w:hAnsi="Arial" w:cs="Wingdings"/>
      <w:b/>
      <w:sz w:val="22"/>
    </w:rPr>
  </w:style>
  <w:style w:type="character" w:customStyle="1" w:styleId="ListLabel1230">
    <w:name w:val="ListLabel 1230"/>
    <w:qFormat/>
    <w:rPr>
      <w:rFonts w:cs="Courier New"/>
    </w:rPr>
  </w:style>
  <w:style w:type="character" w:customStyle="1" w:styleId="ListLabel1231">
    <w:name w:val="ListLabel 1231"/>
    <w:qFormat/>
    <w:rPr>
      <w:rFonts w:cs="Wingdings"/>
    </w:rPr>
  </w:style>
  <w:style w:type="character" w:customStyle="1" w:styleId="ListLabel1232">
    <w:name w:val="ListLabel 1232"/>
    <w:qFormat/>
    <w:rPr>
      <w:rFonts w:cs="Symbol"/>
    </w:rPr>
  </w:style>
  <w:style w:type="character" w:customStyle="1" w:styleId="ListLabel1233">
    <w:name w:val="ListLabel 1233"/>
    <w:qFormat/>
    <w:rPr>
      <w:rFonts w:cs="Courier New"/>
    </w:rPr>
  </w:style>
  <w:style w:type="character" w:customStyle="1" w:styleId="ListLabel1234">
    <w:name w:val="ListLabel 1234"/>
    <w:qFormat/>
    <w:rPr>
      <w:rFonts w:cs="Wingdings"/>
    </w:rPr>
  </w:style>
  <w:style w:type="character" w:customStyle="1" w:styleId="ListLabel1235">
    <w:name w:val="ListLabel 1235"/>
    <w:qFormat/>
    <w:rPr>
      <w:rFonts w:cs="Symbol"/>
    </w:rPr>
  </w:style>
  <w:style w:type="character" w:customStyle="1" w:styleId="ListLabel1236">
    <w:name w:val="ListLabel 1236"/>
    <w:qFormat/>
    <w:rPr>
      <w:rFonts w:cs="Courier New"/>
    </w:rPr>
  </w:style>
  <w:style w:type="character" w:customStyle="1" w:styleId="ListLabel1237">
    <w:name w:val="ListLabel 1237"/>
    <w:qFormat/>
    <w:rPr>
      <w:rFonts w:cs="Wingdings"/>
    </w:rPr>
  </w:style>
  <w:style w:type="character" w:customStyle="1" w:styleId="ListLabel1238">
    <w:name w:val="ListLabel 1238"/>
    <w:qFormat/>
    <w:rPr>
      <w:rFonts w:cs="Wingdings"/>
      <w:b w:val="0"/>
      <w:i w:val="0"/>
      <w:strike w:val="0"/>
      <w:dstrike w:val="0"/>
      <w:color w:val="000000"/>
      <w:position w:val="0"/>
      <w:sz w:val="20"/>
      <w:szCs w:val="22"/>
      <w:u w:val="none"/>
      <w:vertAlign w:val="baseline"/>
    </w:rPr>
  </w:style>
  <w:style w:type="character" w:customStyle="1" w:styleId="ListLabel1239">
    <w:name w:val="ListLabel 1239"/>
    <w:qFormat/>
    <w:rPr>
      <w:rFonts w:cs="Segoe UI Symbol"/>
      <w:b w:val="0"/>
      <w:i w:val="0"/>
      <w:strike w:val="0"/>
      <w:dstrike w:val="0"/>
      <w:color w:val="000000"/>
      <w:position w:val="0"/>
      <w:sz w:val="22"/>
      <w:szCs w:val="22"/>
      <w:u w:val="none"/>
      <w:vertAlign w:val="baseline"/>
    </w:rPr>
  </w:style>
  <w:style w:type="character" w:customStyle="1" w:styleId="ListLabel1240">
    <w:name w:val="ListLabel 1240"/>
    <w:qFormat/>
    <w:rPr>
      <w:rFonts w:cs="Segoe UI Symbol"/>
      <w:b w:val="0"/>
      <w:i w:val="0"/>
      <w:strike w:val="0"/>
      <w:dstrike w:val="0"/>
      <w:color w:val="000000"/>
      <w:position w:val="0"/>
      <w:sz w:val="22"/>
      <w:szCs w:val="22"/>
      <w:u w:val="none"/>
      <w:vertAlign w:val="baseline"/>
    </w:rPr>
  </w:style>
  <w:style w:type="character" w:customStyle="1" w:styleId="ListLabel1241">
    <w:name w:val="ListLabel 1241"/>
    <w:qFormat/>
    <w:rPr>
      <w:rFonts w:cs="Arial"/>
      <w:b w:val="0"/>
      <w:i w:val="0"/>
      <w:strike w:val="0"/>
      <w:dstrike w:val="0"/>
      <w:color w:val="000000"/>
      <w:position w:val="0"/>
      <w:sz w:val="22"/>
      <w:szCs w:val="22"/>
      <w:u w:val="none"/>
      <w:vertAlign w:val="baseline"/>
    </w:rPr>
  </w:style>
  <w:style w:type="character" w:customStyle="1" w:styleId="ListLabel1242">
    <w:name w:val="ListLabel 1242"/>
    <w:qFormat/>
    <w:rPr>
      <w:rFonts w:cs="Segoe UI Symbol"/>
      <w:b w:val="0"/>
      <w:i w:val="0"/>
      <w:strike w:val="0"/>
      <w:dstrike w:val="0"/>
      <w:color w:val="000000"/>
      <w:position w:val="0"/>
      <w:sz w:val="22"/>
      <w:szCs w:val="22"/>
      <w:u w:val="none"/>
      <w:vertAlign w:val="baseline"/>
    </w:rPr>
  </w:style>
  <w:style w:type="character" w:customStyle="1" w:styleId="ListLabel1243">
    <w:name w:val="ListLabel 1243"/>
    <w:qFormat/>
    <w:rPr>
      <w:rFonts w:cs="Segoe UI Symbol"/>
      <w:b w:val="0"/>
      <w:i w:val="0"/>
      <w:strike w:val="0"/>
      <w:dstrike w:val="0"/>
      <w:color w:val="000000"/>
      <w:position w:val="0"/>
      <w:sz w:val="22"/>
      <w:szCs w:val="22"/>
      <w:u w:val="none"/>
      <w:vertAlign w:val="baseline"/>
    </w:rPr>
  </w:style>
  <w:style w:type="character" w:customStyle="1" w:styleId="ListLabel1244">
    <w:name w:val="ListLabel 1244"/>
    <w:qFormat/>
    <w:rPr>
      <w:rFonts w:cs="Arial"/>
      <w:b w:val="0"/>
      <w:i w:val="0"/>
      <w:strike w:val="0"/>
      <w:dstrike w:val="0"/>
      <w:color w:val="000000"/>
      <w:position w:val="0"/>
      <w:sz w:val="22"/>
      <w:szCs w:val="22"/>
      <w:u w:val="none"/>
      <w:vertAlign w:val="baseline"/>
    </w:rPr>
  </w:style>
  <w:style w:type="character" w:customStyle="1" w:styleId="ListLabel1245">
    <w:name w:val="ListLabel 1245"/>
    <w:qFormat/>
    <w:rPr>
      <w:rFonts w:cs="Segoe UI Symbol"/>
      <w:b w:val="0"/>
      <w:i w:val="0"/>
      <w:strike w:val="0"/>
      <w:dstrike w:val="0"/>
      <w:color w:val="000000"/>
      <w:position w:val="0"/>
      <w:sz w:val="22"/>
      <w:szCs w:val="22"/>
      <w:u w:val="none"/>
      <w:vertAlign w:val="baseline"/>
    </w:rPr>
  </w:style>
  <w:style w:type="character" w:customStyle="1" w:styleId="ListLabel1246">
    <w:name w:val="ListLabel 1246"/>
    <w:qFormat/>
    <w:rPr>
      <w:rFonts w:cs="Segoe UI Symbol"/>
      <w:b w:val="0"/>
      <w:i w:val="0"/>
      <w:strike w:val="0"/>
      <w:dstrike w:val="0"/>
      <w:color w:val="000000"/>
      <w:position w:val="0"/>
      <w:sz w:val="22"/>
      <w:szCs w:val="22"/>
      <w:u w:val="none"/>
      <w:vertAlign w:val="baseline"/>
    </w:rPr>
  </w:style>
  <w:style w:type="character" w:customStyle="1" w:styleId="ListLabel1247">
    <w:name w:val="ListLabel 1247"/>
    <w:qFormat/>
    <w:rPr>
      <w:rFonts w:cs="Wingdings"/>
    </w:rPr>
  </w:style>
  <w:style w:type="character" w:customStyle="1" w:styleId="ListLabel1248">
    <w:name w:val="ListLabel 1248"/>
    <w:qFormat/>
    <w:rPr>
      <w:rFonts w:cs="Courier New"/>
    </w:rPr>
  </w:style>
  <w:style w:type="character" w:customStyle="1" w:styleId="ListLabel1249">
    <w:name w:val="ListLabel 1249"/>
    <w:qFormat/>
    <w:rPr>
      <w:rFonts w:cs="Wingdings"/>
    </w:rPr>
  </w:style>
  <w:style w:type="character" w:customStyle="1" w:styleId="ListLabel1250">
    <w:name w:val="ListLabel 1250"/>
    <w:qFormat/>
    <w:rPr>
      <w:rFonts w:cs="Symbol"/>
    </w:rPr>
  </w:style>
  <w:style w:type="character" w:customStyle="1" w:styleId="ListLabel1251">
    <w:name w:val="ListLabel 1251"/>
    <w:qFormat/>
    <w:rPr>
      <w:rFonts w:cs="Courier New"/>
    </w:rPr>
  </w:style>
  <w:style w:type="character" w:customStyle="1" w:styleId="ListLabel1252">
    <w:name w:val="ListLabel 1252"/>
    <w:qFormat/>
    <w:rPr>
      <w:rFonts w:cs="Wingdings"/>
    </w:rPr>
  </w:style>
  <w:style w:type="character" w:customStyle="1" w:styleId="ListLabel1253">
    <w:name w:val="ListLabel 1253"/>
    <w:qFormat/>
    <w:rPr>
      <w:rFonts w:cs="Symbol"/>
    </w:rPr>
  </w:style>
  <w:style w:type="character" w:customStyle="1" w:styleId="ListLabel1254">
    <w:name w:val="ListLabel 1254"/>
    <w:qFormat/>
    <w:rPr>
      <w:rFonts w:cs="Courier New"/>
    </w:rPr>
  </w:style>
  <w:style w:type="character" w:customStyle="1" w:styleId="ListLabel1255">
    <w:name w:val="ListLabel 1255"/>
    <w:qFormat/>
    <w:rPr>
      <w:rFonts w:cs="Wingdings"/>
    </w:rPr>
  </w:style>
  <w:style w:type="character" w:customStyle="1" w:styleId="ListLabel1256">
    <w:name w:val="ListLabel 1256"/>
    <w:qFormat/>
    <w:rPr>
      <w:rFonts w:cs="Wingdings"/>
      <w:b w:val="0"/>
      <w:i w:val="0"/>
      <w:strike w:val="0"/>
      <w:dstrike w:val="0"/>
      <w:color w:val="000000"/>
      <w:position w:val="0"/>
      <w:sz w:val="22"/>
      <w:szCs w:val="22"/>
      <w:u w:val="none"/>
      <w:vertAlign w:val="baseline"/>
    </w:rPr>
  </w:style>
  <w:style w:type="character" w:customStyle="1" w:styleId="ListLabel1257">
    <w:name w:val="ListLabel 1257"/>
    <w:qFormat/>
    <w:rPr>
      <w:rFonts w:cs="Calibri"/>
      <w:b w:val="0"/>
      <w:i w:val="0"/>
      <w:strike w:val="0"/>
      <w:dstrike w:val="0"/>
      <w:color w:val="000000"/>
      <w:position w:val="0"/>
      <w:sz w:val="22"/>
      <w:szCs w:val="22"/>
      <w:u w:val="none"/>
      <w:vertAlign w:val="baseline"/>
    </w:rPr>
  </w:style>
  <w:style w:type="character" w:customStyle="1" w:styleId="ListLabel1258">
    <w:name w:val="ListLabel 1258"/>
    <w:qFormat/>
    <w:rPr>
      <w:rFonts w:cs="Calibri"/>
      <w:b w:val="0"/>
      <w:i w:val="0"/>
      <w:strike w:val="0"/>
      <w:dstrike w:val="0"/>
      <w:color w:val="000000"/>
      <w:position w:val="0"/>
      <w:sz w:val="22"/>
      <w:szCs w:val="22"/>
      <w:u w:val="none"/>
      <w:vertAlign w:val="baseline"/>
    </w:rPr>
  </w:style>
  <w:style w:type="character" w:customStyle="1" w:styleId="ListLabel1259">
    <w:name w:val="ListLabel 1259"/>
    <w:qFormat/>
    <w:rPr>
      <w:rFonts w:cs="Calibri"/>
      <w:b w:val="0"/>
      <w:i w:val="0"/>
      <w:strike w:val="0"/>
      <w:dstrike w:val="0"/>
      <w:color w:val="000000"/>
      <w:position w:val="0"/>
      <w:sz w:val="22"/>
      <w:szCs w:val="22"/>
      <w:u w:val="none"/>
      <w:vertAlign w:val="baseline"/>
    </w:rPr>
  </w:style>
  <w:style w:type="character" w:customStyle="1" w:styleId="ListLabel1260">
    <w:name w:val="ListLabel 1260"/>
    <w:qFormat/>
    <w:rPr>
      <w:rFonts w:cs="Calibri"/>
      <w:b w:val="0"/>
      <w:i w:val="0"/>
      <w:strike w:val="0"/>
      <w:dstrike w:val="0"/>
      <w:color w:val="000000"/>
      <w:position w:val="0"/>
      <w:sz w:val="22"/>
      <w:szCs w:val="22"/>
      <w:u w:val="none"/>
      <w:vertAlign w:val="baseline"/>
    </w:rPr>
  </w:style>
  <w:style w:type="character" w:customStyle="1" w:styleId="ListLabel1261">
    <w:name w:val="ListLabel 1261"/>
    <w:qFormat/>
    <w:rPr>
      <w:rFonts w:cs="Calibri"/>
      <w:b w:val="0"/>
      <w:i w:val="0"/>
      <w:strike w:val="0"/>
      <w:dstrike w:val="0"/>
      <w:color w:val="000000"/>
      <w:position w:val="0"/>
      <w:sz w:val="22"/>
      <w:szCs w:val="22"/>
      <w:u w:val="none"/>
      <w:vertAlign w:val="baseline"/>
    </w:rPr>
  </w:style>
  <w:style w:type="character" w:customStyle="1" w:styleId="ListLabel1262">
    <w:name w:val="ListLabel 1262"/>
    <w:qFormat/>
    <w:rPr>
      <w:rFonts w:cs="Calibri"/>
      <w:b w:val="0"/>
      <w:i w:val="0"/>
      <w:strike w:val="0"/>
      <w:dstrike w:val="0"/>
      <w:color w:val="000000"/>
      <w:position w:val="0"/>
      <w:sz w:val="22"/>
      <w:szCs w:val="22"/>
      <w:u w:val="none"/>
      <w:vertAlign w:val="baseline"/>
    </w:rPr>
  </w:style>
  <w:style w:type="character" w:customStyle="1" w:styleId="ListLabel1263">
    <w:name w:val="ListLabel 1263"/>
    <w:qFormat/>
    <w:rPr>
      <w:rFonts w:cs="Calibri"/>
      <w:b w:val="0"/>
      <w:i w:val="0"/>
      <w:strike w:val="0"/>
      <w:dstrike w:val="0"/>
      <w:color w:val="000000"/>
      <w:position w:val="0"/>
      <w:sz w:val="22"/>
      <w:szCs w:val="22"/>
      <w:u w:val="none"/>
      <w:vertAlign w:val="baseline"/>
    </w:rPr>
  </w:style>
  <w:style w:type="character" w:customStyle="1" w:styleId="ListLabel1264">
    <w:name w:val="ListLabel 1264"/>
    <w:qFormat/>
    <w:rPr>
      <w:rFonts w:cs="Calibri"/>
      <w:b w:val="0"/>
      <w:i w:val="0"/>
      <w:strike w:val="0"/>
      <w:dstrike w:val="0"/>
      <w:color w:val="000000"/>
      <w:position w:val="0"/>
      <w:sz w:val="22"/>
      <w:szCs w:val="22"/>
      <w:u w:val="none"/>
      <w:vertAlign w:val="baseline"/>
    </w:rPr>
  </w:style>
  <w:style w:type="character" w:customStyle="1" w:styleId="ListLabel1265">
    <w:name w:val="ListLabel 1265"/>
    <w:qFormat/>
    <w:rPr>
      <w:rFonts w:cs="Wingdings"/>
      <w:b w:val="0"/>
      <w:i w:val="0"/>
      <w:strike w:val="0"/>
      <w:dstrike w:val="0"/>
      <w:color w:val="000000"/>
      <w:position w:val="0"/>
      <w:sz w:val="22"/>
      <w:szCs w:val="22"/>
      <w:u w:val="none"/>
      <w:vertAlign w:val="baseline"/>
    </w:rPr>
  </w:style>
  <w:style w:type="character" w:customStyle="1" w:styleId="ListLabel1266">
    <w:name w:val="ListLabel 1266"/>
    <w:qFormat/>
    <w:rPr>
      <w:rFonts w:cs="Calibri"/>
      <w:b w:val="0"/>
      <w:i w:val="0"/>
      <w:strike w:val="0"/>
      <w:dstrike w:val="0"/>
      <w:color w:val="000000"/>
      <w:position w:val="0"/>
      <w:sz w:val="22"/>
      <w:szCs w:val="22"/>
      <w:u w:val="none"/>
      <w:vertAlign w:val="baseline"/>
    </w:rPr>
  </w:style>
  <w:style w:type="character" w:customStyle="1" w:styleId="ListLabel1267">
    <w:name w:val="ListLabel 1267"/>
    <w:qFormat/>
    <w:rPr>
      <w:rFonts w:cs="Calibri"/>
      <w:b w:val="0"/>
      <w:i w:val="0"/>
      <w:strike w:val="0"/>
      <w:dstrike w:val="0"/>
      <w:color w:val="000000"/>
      <w:position w:val="0"/>
      <w:sz w:val="22"/>
      <w:szCs w:val="22"/>
      <w:u w:val="none"/>
      <w:vertAlign w:val="baseline"/>
    </w:rPr>
  </w:style>
  <w:style w:type="character" w:customStyle="1" w:styleId="ListLabel1268">
    <w:name w:val="ListLabel 1268"/>
    <w:qFormat/>
    <w:rPr>
      <w:rFonts w:cs="Calibri"/>
      <w:b w:val="0"/>
      <w:i w:val="0"/>
      <w:strike w:val="0"/>
      <w:dstrike w:val="0"/>
      <w:color w:val="000000"/>
      <w:position w:val="0"/>
      <w:sz w:val="22"/>
      <w:szCs w:val="22"/>
      <w:u w:val="none"/>
      <w:vertAlign w:val="baseline"/>
    </w:rPr>
  </w:style>
  <w:style w:type="character" w:customStyle="1" w:styleId="ListLabel1269">
    <w:name w:val="ListLabel 1269"/>
    <w:qFormat/>
    <w:rPr>
      <w:rFonts w:cs="Calibri"/>
      <w:b w:val="0"/>
      <w:i w:val="0"/>
      <w:strike w:val="0"/>
      <w:dstrike w:val="0"/>
      <w:color w:val="000000"/>
      <w:position w:val="0"/>
      <w:sz w:val="22"/>
      <w:szCs w:val="22"/>
      <w:u w:val="none"/>
      <w:vertAlign w:val="baseline"/>
    </w:rPr>
  </w:style>
  <w:style w:type="character" w:customStyle="1" w:styleId="ListLabel1270">
    <w:name w:val="ListLabel 1270"/>
    <w:qFormat/>
    <w:rPr>
      <w:rFonts w:cs="Calibri"/>
      <w:b w:val="0"/>
      <w:i w:val="0"/>
      <w:strike w:val="0"/>
      <w:dstrike w:val="0"/>
      <w:color w:val="000000"/>
      <w:position w:val="0"/>
      <w:sz w:val="22"/>
      <w:szCs w:val="22"/>
      <w:u w:val="none"/>
      <w:vertAlign w:val="baseline"/>
    </w:rPr>
  </w:style>
  <w:style w:type="character" w:customStyle="1" w:styleId="ListLabel1271">
    <w:name w:val="ListLabel 1271"/>
    <w:qFormat/>
    <w:rPr>
      <w:rFonts w:cs="Calibri"/>
      <w:b w:val="0"/>
      <w:i w:val="0"/>
      <w:strike w:val="0"/>
      <w:dstrike w:val="0"/>
      <w:color w:val="000000"/>
      <w:position w:val="0"/>
      <w:sz w:val="22"/>
      <w:szCs w:val="22"/>
      <w:u w:val="none"/>
      <w:vertAlign w:val="baseline"/>
    </w:rPr>
  </w:style>
  <w:style w:type="character" w:customStyle="1" w:styleId="ListLabel1272">
    <w:name w:val="ListLabel 1272"/>
    <w:qFormat/>
    <w:rPr>
      <w:rFonts w:cs="Calibri"/>
      <w:b w:val="0"/>
      <w:i w:val="0"/>
      <w:strike w:val="0"/>
      <w:dstrike w:val="0"/>
      <w:color w:val="000000"/>
      <w:position w:val="0"/>
      <w:sz w:val="22"/>
      <w:szCs w:val="22"/>
      <w:u w:val="none"/>
      <w:vertAlign w:val="baseline"/>
    </w:rPr>
  </w:style>
  <w:style w:type="character" w:customStyle="1" w:styleId="ListLabel1273">
    <w:name w:val="ListLabel 1273"/>
    <w:qFormat/>
    <w:rPr>
      <w:rFonts w:cs="Calibri"/>
      <w:b w:val="0"/>
      <w:i w:val="0"/>
      <w:strike w:val="0"/>
      <w:dstrike w:val="0"/>
      <w:color w:val="000000"/>
      <w:position w:val="0"/>
      <w:sz w:val="22"/>
      <w:szCs w:val="22"/>
      <w:u w:val="none"/>
      <w:vertAlign w:val="baseline"/>
    </w:rPr>
  </w:style>
  <w:style w:type="character" w:customStyle="1" w:styleId="ListLabel1274">
    <w:name w:val="ListLabel 1274"/>
    <w:qFormat/>
    <w:rPr>
      <w:rFonts w:cs="Wingdings"/>
      <w:b w:val="0"/>
      <w:i w:val="0"/>
      <w:strike w:val="0"/>
      <w:dstrike w:val="0"/>
      <w:color w:val="000000"/>
      <w:position w:val="0"/>
      <w:sz w:val="22"/>
      <w:szCs w:val="22"/>
      <w:u w:val="none"/>
      <w:vertAlign w:val="baseline"/>
    </w:rPr>
  </w:style>
  <w:style w:type="character" w:customStyle="1" w:styleId="ListLabel1275">
    <w:name w:val="ListLabel 1275"/>
    <w:qFormat/>
    <w:rPr>
      <w:rFonts w:cs="Calibri"/>
      <w:b w:val="0"/>
      <w:i w:val="0"/>
      <w:strike w:val="0"/>
      <w:dstrike w:val="0"/>
      <w:color w:val="000000"/>
      <w:position w:val="0"/>
      <w:sz w:val="22"/>
      <w:szCs w:val="22"/>
      <w:u w:val="none"/>
      <w:vertAlign w:val="baseline"/>
    </w:rPr>
  </w:style>
  <w:style w:type="character" w:customStyle="1" w:styleId="ListLabel1276">
    <w:name w:val="ListLabel 1276"/>
    <w:qFormat/>
    <w:rPr>
      <w:rFonts w:cs="Calibri"/>
      <w:b w:val="0"/>
      <w:i w:val="0"/>
      <w:strike w:val="0"/>
      <w:dstrike w:val="0"/>
      <w:color w:val="000000"/>
      <w:position w:val="0"/>
      <w:sz w:val="22"/>
      <w:szCs w:val="22"/>
      <w:u w:val="none"/>
      <w:vertAlign w:val="baseline"/>
    </w:rPr>
  </w:style>
  <w:style w:type="character" w:customStyle="1" w:styleId="ListLabel1277">
    <w:name w:val="ListLabel 1277"/>
    <w:qFormat/>
    <w:rPr>
      <w:rFonts w:cs="Calibri"/>
      <w:b w:val="0"/>
      <w:i w:val="0"/>
      <w:strike w:val="0"/>
      <w:dstrike w:val="0"/>
      <w:color w:val="000000"/>
      <w:position w:val="0"/>
      <w:sz w:val="22"/>
      <w:szCs w:val="22"/>
      <w:u w:val="none"/>
      <w:vertAlign w:val="baseline"/>
    </w:rPr>
  </w:style>
  <w:style w:type="character" w:customStyle="1" w:styleId="ListLabel1278">
    <w:name w:val="ListLabel 1278"/>
    <w:qFormat/>
    <w:rPr>
      <w:rFonts w:cs="Calibri"/>
      <w:b w:val="0"/>
      <w:i w:val="0"/>
      <w:strike w:val="0"/>
      <w:dstrike w:val="0"/>
      <w:color w:val="000000"/>
      <w:position w:val="0"/>
      <w:sz w:val="22"/>
      <w:szCs w:val="22"/>
      <w:u w:val="none"/>
      <w:vertAlign w:val="baseline"/>
    </w:rPr>
  </w:style>
  <w:style w:type="character" w:customStyle="1" w:styleId="ListLabel1279">
    <w:name w:val="ListLabel 1279"/>
    <w:qFormat/>
    <w:rPr>
      <w:rFonts w:cs="Calibri"/>
      <w:b w:val="0"/>
      <w:i w:val="0"/>
      <w:strike w:val="0"/>
      <w:dstrike w:val="0"/>
      <w:color w:val="000000"/>
      <w:position w:val="0"/>
      <w:sz w:val="22"/>
      <w:szCs w:val="22"/>
      <w:u w:val="none"/>
      <w:vertAlign w:val="baseline"/>
    </w:rPr>
  </w:style>
  <w:style w:type="character" w:customStyle="1" w:styleId="ListLabel1280">
    <w:name w:val="ListLabel 1280"/>
    <w:qFormat/>
    <w:rPr>
      <w:rFonts w:cs="Calibri"/>
      <w:b w:val="0"/>
      <w:i w:val="0"/>
      <w:strike w:val="0"/>
      <w:dstrike w:val="0"/>
      <w:color w:val="000000"/>
      <w:position w:val="0"/>
      <w:sz w:val="22"/>
      <w:szCs w:val="22"/>
      <w:u w:val="none"/>
      <w:vertAlign w:val="baseline"/>
    </w:rPr>
  </w:style>
  <w:style w:type="character" w:customStyle="1" w:styleId="ListLabel1281">
    <w:name w:val="ListLabel 1281"/>
    <w:qFormat/>
    <w:rPr>
      <w:rFonts w:cs="Calibri"/>
      <w:b w:val="0"/>
      <w:i w:val="0"/>
      <w:strike w:val="0"/>
      <w:dstrike w:val="0"/>
      <w:color w:val="000000"/>
      <w:position w:val="0"/>
      <w:sz w:val="22"/>
      <w:szCs w:val="22"/>
      <w:u w:val="none"/>
      <w:vertAlign w:val="baseline"/>
    </w:rPr>
  </w:style>
  <w:style w:type="character" w:customStyle="1" w:styleId="ListLabel1282">
    <w:name w:val="ListLabel 1282"/>
    <w:qFormat/>
    <w:rPr>
      <w:rFonts w:cs="Calibri"/>
      <w:b w:val="0"/>
      <w:i w:val="0"/>
      <w:strike w:val="0"/>
      <w:dstrike w:val="0"/>
      <w:color w:val="000000"/>
      <w:position w:val="0"/>
      <w:sz w:val="22"/>
      <w:szCs w:val="22"/>
      <w:u w:val="none"/>
      <w:vertAlign w:val="baseline"/>
    </w:rPr>
  </w:style>
  <w:style w:type="character" w:customStyle="1" w:styleId="ListLabel1283">
    <w:name w:val="ListLabel 1283"/>
    <w:qFormat/>
    <w:rPr>
      <w:rFonts w:cs="Wingdings"/>
      <w:b w:val="0"/>
      <w:i w:val="0"/>
      <w:strike w:val="0"/>
      <w:dstrike w:val="0"/>
      <w:color w:val="000000"/>
      <w:position w:val="0"/>
      <w:sz w:val="22"/>
      <w:szCs w:val="22"/>
      <w:u w:val="none"/>
      <w:vertAlign w:val="baseline"/>
    </w:rPr>
  </w:style>
  <w:style w:type="character" w:customStyle="1" w:styleId="ListLabel1284">
    <w:name w:val="ListLabel 1284"/>
    <w:qFormat/>
    <w:rPr>
      <w:rFonts w:cs="Segoe UI Symbol"/>
      <w:b w:val="0"/>
      <w:i w:val="0"/>
      <w:strike w:val="0"/>
      <w:dstrike w:val="0"/>
      <w:color w:val="000000"/>
      <w:position w:val="0"/>
      <w:sz w:val="22"/>
      <w:szCs w:val="22"/>
      <w:u w:val="none"/>
      <w:vertAlign w:val="baseline"/>
    </w:rPr>
  </w:style>
  <w:style w:type="character" w:customStyle="1" w:styleId="ListLabel1285">
    <w:name w:val="ListLabel 1285"/>
    <w:qFormat/>
    <w:rPr>
      <w:rFonts w:cs="Segoe UI Symbol"/>
      <w:b w:val="0"/>
      <w:i w:val="0"/>
      <w:strike w:val="0"/>
      <w:dstrike w:val="0"/>
      <w:color w:val="000000"/>
      <w:position w:val="0"/>
      <w:sz w:val="22"/>
      <w:szCs w:val="22"/>
      <w:u w:val="none"/>
      <w:vertAlign w:val="baseline"/>
    </w:rPr>
  </w:style>
  <w:style w:type="character" w:customStyle="1" w:styleId="ListLabel1286">
    <w:name w:val="ListLabel 1286"/>
    <w:qFormat/>
    <w:rPr>
      <w:rFonts w:cs="Arial"/>
      <w:b w:val="0"/>
      <w:i w:val="0"/>
      <w:strike w:val="0"/>
      <w:dstrike w:val="0"/>
      <w:color w:val="000000"/>
      <w:position w:val="0"/>
      <w:sz w:val="22"/>
      <w:szCs w:val="22"/>
      <w:u w:val="none"/>
      <w:vertAlign w:val="baseline"/>
    </w:rPr>
  </w:style>
  <w:style w:type="character" w:customStyle="1" w:styleId="ListLabel1287">
    <w:name w:val="ListLabel 1287"/>
    <w:qFormat/>
    <w:rPr>
      <w:rFonts w:cs="Segoe UI Symbol"/>
      <w:b w:val="0"/>
      <w:i w:val="0"/>
      <w:strike w:val="0"/>
      <w:dstrike w:val="0"/>
      <w:color w:val="000000"/>
      <w:position w:val="0"/>
      <w:sz w:val="22"/>
      <w:szCs w:val="22"/>
      <w:u w:val="none"/>
      <w:vertAlign w:val="baseline"/>
    </w:rPr>
  </w:style>
  <w:style w:type="character" w:customStyle="1" w:styleId="ListLabel1288">
    <w:name w:val="ListLabel 1288"/>
    <w:qFormat/>
    <w:rPr>
      <w:rFonts w:cs="Segoe UI Symbol"/>
      <w:b w:val="0"/>
      <w:i w:val="0"/>
      <w:strike w:val="0"/>
      <w:dstrike w:val="0"/>
      <w:color w:val="000000"/>
      <w:position w:val="0"/>
      <w:sz w:val="22"/>
      <w:szCs w:val="22"/>
      <w:u w:val="none"/>
      <w:vertAlign w:val="baseline"/>
    </w:rPr>
  </w:style>
  <w:style w:type="character" w:customStyle="1" w:styleId="ListLabel1289">
    <w:name w:val="ListLabel 1289"/>
    <w:qFormat/>
    <w:rPr>
      <w:rFonts w:cs="Arial"/>
      <w:b w:val="0"/>
      <w:i w:val="0"/>
      <w:strike w:val="0"/>
      <w:dstrike w:val="0"/>
      <w:color w:val="000000"/>
      <w:position w:val="0"/>
      <w:sz w:val="22"/>
      <w:szCs w:val="22"/>
      <w:u w:val="none"/>
      <w:vertAlign w:val="baseline"/>
    </w:rPr>
  </w:style>
  <w:style w:type="character" w:customStyle="1" w:styleId="ListLabel1290">
    <w:name w:val="ListLabel 1290"/>
    <w:qFormat/>
    <w:rPr>
      <w:rFonts w:cs="Segoe UI Symbol"/>
      <w:b w:val="0"/>
      <w:i w:val="0"/>
      <w:strike w:val="0"/>
      <w:dstrike w:val="0"/>
      <w:color w:val="000000"/>
      <w:position w:val="0"/>
      <w:sz w:val="22"/>
      <w:szCs w:val="22"/>
      <w:u w:val="none"/>
      <w:vertAlign w:val="baseline"/>
    </w:rPr>
  </w:style>
  <w:style w:type="character" w:customStyle="1" w:styleId="ListLabel1291">
    <w:name w:val="ListLabel 1291"/>
    <w:qFormat/>
    <w:rPr>
      <w:rFonts w:cs="Segoe UI Symbol"/>
      <w:b w:val="0"/>
      <w:i w:val="0"/>
      <w:strike w:val="0"/>
      <w:dstrike w:val="0"/>
      <w:color w:val="000000"/>
      <w:position w:val="0"/>
      <w:sz w:val="22"/>
      <w:szCs w:val="22"/>
      <w:u w:val="none"/>
      <w:vertAlign w:val="baseline"/>
    </w:rPr>
  </w:style>
  <w:style w:type="character" w:customStyle="1" w:styleId="ListLabel1292">
    <w:name w:val="ListLabel 1292"/>
    <w:qFormat/>
    <w:rPr>
      <w:rFonts w:cs="Wingdings"/>
      <w:b w:val="0"/>
      <w:i w:val="0"/>
      <w:strike w:val="0"/>
      <w:dstrike w:val="0"/>
      <w:color w:val="000000"/>
      <w:position w:val="0"/>
      <w:sz w:val="22"/>
      <w:szCs w:val="22"/>
      <w:u w:val="none"/>
      <w:vertAlign w:val="baseline"/>
    </w:rPr>
  </w:style>
  <w:style w:type="character" w:customStyle="1" w:styleId="ListLabel1293">
    <w:name w:val="ListLabel 1293"/>
    <w:qFormat/>
    <w:rPr>
      <w:rFonts w:cs="Segoe UI Symbol"/>
      <w:b w:val="0"/>
      <w:i w:val="0"/>
      <w:strike w:val="0"/>
      <w:dstrike w:val="0"/>
      <w:color w:val="000000"/>
      <w:position w:val="0"/>
      <w:sz w:val="22"/>
      <w:szCs w:val="22"/>
      <w:u w:val="none"/>
      <w:vertAlign w:val="baseline"/>
    </w:rPr>
  </w:style>
  <w:style w:type="character" w:customStyle="1" w:styleId="ListLabel1294">
    <w:name w:val="ListLabel 1294"/>
    <w:qFormat/>
    <w:rPr>
      <w:rFonts w:cs="Segoe UI Symbol"/>
      <w:b w:val="0"/>
      <w:i w:val="0"/>
      <w:strike w:val="0"/>
      <w:dstrike w:val="0"/>
      <w:color w:val="000000"/>
      <w:position w:val="0"/>
      <w:sz w:val="22"/>
      <w:szCs w:val="22"/>
      <w:u w:val="none"/>
      <w:vertAlign w:val="baseline"/>
    </w:rPr>
  </w:style>
  <w:style w:type="character" w:customStyle="1" w:styleId="ListLabel1295">
    <w:name w:val="ListLabel 1295"/>
    <w:qFormat/>
    <w:rPr>
      <w:rFonts w:cs="Arial"/>
      <w:b w:val="0"/>
      <w:i w:val="0"/>
      <w:strike w:val="0"/>
      <w:dstrike w:val="0"/>
      <w:color w:val="000000"/>
      <w:position w:val="0"/>
      <w:sz w:val="22"/>
      <w:szCs w:val="22"/>
      <w:u w:val="none"/>
      <w:vertAlign w:val="baseline"/>
    </w:rPr>
  </w:style>
  <w:style w:type="character" w:customStyle="1" w:styleId="ListLabel1296">
    <w:name w:val="ListLabel 1296"/>
    <w:qFormat/>
    <w:rPr>
      <w:rFonts w:cs="Segoe UI Symbol"/>
      <w:b w:val="0"/>
      <w:i w:val="0"/>
      <w:strike w:val="0"/>
      <w:dstrike w:val="0"/>
      <w:color w:val="000000"/>
      <w:position w:val="0"/>
      <w:sz w:val="22"/>
      <w:szCs w:val="22"/>
      <w:u w:val="none"/>
      <w:vertAlign w:val="baseline"/>
    </w:rPr>
  </w:style>
  <w:style w:type="character" w:customStyle="1" w:styleId="ListLabel1297">
    <w:name w:val="ListLabel 1297"/>
    <w:qFormat/>
    <w:rPr>
      <w:rFonts w:cs="Segoe UI Symbol"/>
      <w:b w:val="0"/>
      <w:i w:val="0"/>
      <w:strike w:val="0"/>
      <w:dstrike w:val="0"/>
      <w:color w:val="000000"/>
      <w:position w:val="0"/>
      <w:sz w:val="22"/>
      <w:szCs w:val="22"/>
      <w:u w:val="none"/>
      <w:vertAlign w:val="baseline"/>
    </w:rPr>
  </w:style>
  <w:style w:type="character" w:customStyle="1" w:styleId="ListLabel1298">
    <w:name w:val="ListLabel 1298"/>
    <w:qFormat/>
    <w:rPr>
      <w:rFonts w:cs="Arial"/>
      <w:b w:val="0"/>
      <w:i w:val="0"/>
      <w:strike w:val="0"/>
      <w:dstrike w:val="0"/>
      <w:color w:val="000000"/>
      <w:position w:val="0"/>
      <w:sz w:val="22"/>
      <w:szCs w:val="22"/>
      <w:u w:val="none"/>
      <w:vertAlign w:val="baseline"/>
    </w:rPr>
  </w:style>
  <w:style w:type="character" w:customStyle="1" w:styleId="ListLabel1299">
    <w:name w:val="ListLabel 1299"/>
    <w:qFormat/>
    <w:rPr>
      <w:rFonts w:cs="Segoe UI Symbol"/>
      <w:b w:val="0"/>
      <w:i w:val="0"/>
      <w:strike w:val="0"/>
      <w:dstrike w:val="0"/>
      <w:color w:val="000000"/>
      <w:position w:val="0"/>
      <w:sz w:val="22"/>
      <w:szCs w:val="22"/>
      <w:u w:val="none"/>
      <w:vertAlign w:val="baseline"/>
    </w:rPr>
  </w:style>
  <w:style w:type="character" w:customStyle="1" w:styleId="ListLabel1300">
    <w:name w:val="ListLabel 1300"/>
    <w:qFormat/>
    <w:rPr>
      <w:rFonts w:cs="Segoe UI Symbol"/>
      <w:b w:val="0"/>
      <w:i w:val="0"/>
      <w:strike w:val="0"/>
      <w:dstrike w:val="0"/>
      <w:color w:val="000000"/>
      <w:position w:val="0"/>
      <w:sz w:val="22"/>
      <w:szCs w:val="22"/>
      <w:u w:val="none"/>
      <w:vertAlign w:val="baseline"/>
    </w:rPr>
  </w:style>
  <w:style w:type="character" w:customStyle="1" w:styleId="ListLabel1301">
    <w:name w:val="ListLabel 1301"/>
    <w:qFormat/>
    <w:rPr>
      <w:rFonts w:cs="Wingdings"/>
      <w:b w:val="0"/>
      <w:i w:val="0"/>
      <w:strike w:val="0"/>
      <w:dstrike w:val="0"/>
      <w:color w:val="000000"/>
      <w:position w:val="0"/>
      <w:sz w:val="22"/>
      <w:szCs w:val="22"/>
      <w:u w:val="none"/>
      <w:vertAlign w:val="baseline"/>
    </w:rPr>
  </w:style>
  <w:style w:type="character" w:customStyle="1" w:styleId="ListLabel1302">
    <w:name w:val="ListLabel 1302"/>
    <w:qFormat/>
    <w:rPr>
      <w:rFonts w:cs="Calibri"/>
      <w:b w:val="0"/>
      <w:i w:val="0"/>
      <w:strike w:val="0"/>
      <w:dstrike w:val="0"/>
      <w:color w:val="000000"/>
      <w:position w:val="0"/>
      <w:sz w:val="22"/>
      <w:szCs w:val="22"/>
      <w:u w:val="none"/>
      <w:vertAlign w:val="baseline"/>
    </w:rPr>
  </w:style>
  <w:style w:type="character" w:customStyle="1" w:styleId="ListLabel1303">
    <w:name w:val="ListLabel 1303"/>
    <w:qFormat/>
    <w:rPr>
      <w:rFonts w:cs="Calibri"/>
      <w:b w:val="0"/>
      <w:i w:val="0"/>
      <w:strike w:val="0"/>
      <w:dstrike w:val="0"/>
      <w:color w:val="000000"/>
      <w:position w:val="0"/>
      <w:sz w:val="22"/>
      <w:szCs w:val="22"/>
      <w:u w:val="none"/>
      <w:vertAlign w:val="baseline"/>
    </w:rPr>
  </w:style>
  <w:style w:type="character" w:customStyle="1" w:styleId="ListLabel1304">
    <w:name w:val="ListLabel 1304"/>
    <w:qFormat/>
    <w:rPr>
      <w:rFonts w:cs="Calibri"/>
      <w:b w:val="0"/>
      <w:i w:val="0"/>
      <w:strike w:val="0"/>
      <w:dstrike w:val="0"/>
      <w:color w:val="000000"/>
      <w:position w:val="0"/>
      <w:sz w:val="22"/>
      <w:szCs w:val="22"/>
      <w:u w:val="none"/>
      <w:vertAlign w:val="baseline"/>
    </w:rPr>
  </w:style>
  <w:style w:type="character" w:customStyle="1" w:styleId="ListLabel1305">
    <w:name w:val="ListLabel 1305"/>
    <w:qFormat/>
    <w:rPr>
      <w:rFonts w:cs="Calibri"/>
      <w:b w:val="0"/>
      <w:i w:val="0"/>
      <w:strike w:val="0"/>
      <w:dstrike w:val="0"/>
      <w:color w:val="000000"/>
      <w:position w:val="0"/>
      <w:sz w:val="22"/>
      <w:szCs w:val="22"/>
      <w:u w:val="none"/>
      <w:vertAlign w:val="baseline"/>
    </w:rPr>
  </w:style>
  <w:style w:type="character" w:customStyle="1" w:styleId="ListLabel1306">
    <w:name w:val="ListLabel 1306"/>
    <w:qFormat/>
    <w:rPr>
      <w:rFonts w:cs="Calibri"/>
      <w:b w:val="0"/>
      <w:i w:val="0"/>
      <w:strike w:val="0"/>
      <w:dstrike w:val="0"/>
      <w:color w:val="000000"/>
      <w:position w:val="0"/>
      <w:sz w:val="22"/>
      <w:szCs w:val="22"/>
      <w:u w:val="none"/>
      <w:vertAlign w:val="baseline"/>
    </w:rPr>
  </w:style>
  <w:style w:type="character" w:customStyle="1" w:styleId="ListLabel1307">
    <w:name w:val="ListLabel 1307"/>
    <w:qFormat/>
    <w:rPr>
      <w:rFonts w:cs="Calibri"/>
      <w:b w:val="0"/>
      <w:i w:val="0"/>
      <w:strike w:val="0"/>
      <w:dstrike w:val="0"/>
      <w:color w:val="000000"/>
      <w:position w:val="0"/>
      <w:sz w:val="22"/>
      <w:szCs w:val="22"/>
      <w:u w:val="none"/>
      <w:vertAlign w:val="baseline"/>
    </w:rPr>
  </w:style>
  <w:style w:type="character" w:customStyle="1" w:styleId="ListLabel1308">
    <w:name w:val="ListLabel 1308"/>
    <w:qFormat/>
    <w:rPr>
      <w:rFonts w:cs="Calibri"/>
      <w:b w:val="0"/>
      <w:i w:val="0"/>
      <w:strike w:val="0"/>
      <w:dstrike w:val="0"/>
      <w:color w:val="000000"/>
      <w:position w:val="0"/>
      <w:sz w:val="22"/>
      <w:szCs w:val="22"/>
      <w:u w:val="none"/>
      <w:vertAlign w:val="baseline"/>
    </w:rPr>
  </w:style>
  <w:style w:type="character" w:customStyle="1" w:styleId="ListLabel1309">
    <w:name w:val="ListLabel 1309"/>
    <w:qFormat/>
    <w:rPr>
      <w:rFonts w:cs="Calibri"/>
      <w:b w:val="0"/>
      <w:i w:val="0"/>
      <w:strike w:val="0"/>
      <w:dstrike w:val="0"/>
      <w:color w:val="000000"/>
      <w:position w:val="0"/>
      <w:sz w:val="22"/>
      <w:szCs w:val="22"/>
      <w:u w:val="none"/>
      <w:vertAlign w:val="baseline"/>
    </w:rPr>
  </w:style>
  <w:style w:type="character" w:customStyle="1" w:styleId="ListLabel1310">
    <w:name w:val="ListLabel 1310"/>
    <w:qFormat/>
    <w:rPr>
      <w:rFonts w:cs="Symbol"/>
      <w:b w:val="0"/>
      <w:i w:val="0"/>
      <w:strike w:val="0"/>
      <w:dstrike w:val="0"/>
      <w:color w:val="000000"/>
      <w:position w:val="0"/>
      <w:sz w:val="22"/>
      <w:szCs w:val="22"/>
      <w:u w:val="none"/>
      <w:vertAlign w:val="baseline"/>
    </w:rPr>
  </w:style>
  <w:style w:type="character" w:customStyle="1" w:styleId="ListLabel1311">
    <w:name w:val="ListLabel 1311"/>
    <w:qFormat/>
    <w:rPr>
      <w:rFonts w:cs="Calibri"/>
      <w:b w:val="0"/>
      <w:i w:val="0"/>
      <w:strike w:val="0"/>
      <w:dstrike w:val="0"/>
      <w:color w:val="000000"/>
      <w:position w:val="0"/>
      <w:sz w:val="22"/>
      <w:szCs w:val="22"/>
      <w:u w:val="none"/>
      <w:vertAlign w:val="baseline"/>
    </w:rPr>
  </w:style>
  <w:style w:type="character" w:customStyle="1" w:styleId="ListLabel1312">
    <w:name w:val="ListLabel 1312"/>
    <w:qFormat/>
    <w:rPr>
      <w:rFonts w:cs="Calibri"/>
      <w:b w:val="0"/>
      <w:i w:val="0"/>
      <w:strike w:val="0"/>
      <w:dstrike w:val="0"/>
      <w:color w:val="000000"/>
      <w:position w:val="0"/>
      <w:sz w:val="22"/>
      <w:szCs w:val="22"/>
      <w:u w:val="none"/>
      <w:vertAlign w:val="baseline"/>
    </w:rPr>
  </w:style>
  <w:style w:type="character" w:customStyle="1" w:styleId="ListLabel1313">
    <w:name w:val="ListLabel 1313"/>
    <w:qFormat/>
    <w:rPr>
      <w:rFonts w:cs="Calibri"/>
      <w:b w:val="0"/>
      <w:i w:val="0"/>
      <w:strike w:val="0"/>
      <w:dstrike w:val="0"/>
      <w:color w:val="000000"/>
      <w:position w:val="0"/>
      <w:sz w:val="22"/>
      <w:szCs w:val="22"/>
      <w:u w:val="none"/>
      <w:vertAlign w:val="baseline"/>
    </w:rPr>
  </w:style>
  <w:style w:type="character" w:customStyle="1" w:styleId="ListLabel1314">
    <w:name w:val="ListLabel 1314"/>
    <w:qFormat/>
    <w:rPr>
      <w:rFonts w:cs="Calibri"/>
      <w:b w:val="0"/>
      <w:i w:val="0"/>
      <w:strike w:val="0"/>
      <w:dstrike w:val="0"/>
      <w:color w:val="000000"/>
      <w:position w:val="0"/>
      <w:sz w:val="22"/>
      <w:szCs w:val="22"/>
      <w:u w:val="none"/>
      <w:vertAlign w:val="baseline"/>
    </w:rPr>
  </w:style>
  <w:style w:type="character" w:customStyle="1" w:styleId="ListLabel1315">
    <w:name w:val="ListLabel 1315"/>
    <w:qFormat/>
    <w:rPr>
      <w:rFonts w:cs="Calibri"/>
      <w:b w:val="0"/>
      <w:i w:val="0"/>
      <w:strike w:val="0"/>
      <w:dstrike w:val="0"/>
      <w:color w:val="000000"/>
      <w:position w:val="0"/>
      <w:sz w:val="22"/>
      <w:szCs w:val="22"/>
      <w:u w:val="none"/>
      <w:vertAlign w:val="baseline"/>
    </w:rPr>
  </w:style>
  <w:style w:type="character" w:customStyle="1" w:styleId="ListLabel1316">
    <w:name w:val="ListLabel 1316"/>
    <w:qFormat/>
    <w:rPr>
      <w:rFonts w:cs="Calibri"/>
      <w:b w:val="0"/>
      <w:i w:val="0"/>
      <w:strike w:val="0"/>
      <w:dstrike w:val="0"/>
      <w:color w:val="000000"/>
      <w:position w:val="0"/>
      <w:sz w:val="22"/>
      <w:szCs w:val="22"/>
      <w:u w:val="none"/>
      <w:vertAlign w:val="baseline"/>
    </w:rPr>
  </w:style>
  <w:style w:type="character" w:customStyle="1" w:styleId="ListLabel1317">
    <w:name w:val="ListLabel 1317"/>
    <w:qFormat/>
    <w:rPr>
      <w:rFonts w:cs="Calibri"/>
      <w:b w:val="0"/>
      <w:i w:val="0"/>
      <w:strike w:val="0"/>
      <w:dstrike w:val="0"/>
      <w:color w:val="000000"/>
      <w:position w:val="0"/>
      <w:sz w:val="22"/>
      <w:szCs w:val="22"/>
      <w:u w:val="none"/>
      <w:vertAlign w:val="baseline"/>
    </w:rPr>
  </w:style>
  <w:style w:type="character" w:customStyle="1" w:styleId="ListLabel1318">
    <w:name w:val="ListLabel 1318"/>
    <w:qFormat/>
    <w:rPr>
      <w:rFonts w:cs="Calibri"/>
      <w:b w:val="0"/>
      <w:i w:val="0"/>
      <w:strike w:val="0"/>
      <w:dstrike w:val="0"/>
      <w:color w:val="000000"/>
      <w:position w:val="0"/>
      <w:sz w:val="22"/>
      <w:szCs w:val="22"/>
      <w:u w:val="none"/>
      <w:vertAlign w:val="baseline"/>
    </w:rPr>
  </w:style>
  <w:style w:type="character" w:customStyle="1" w:styleId="ListLabel1319">
    <w:name w:val="ListLabel 1319"/>
    <w:qFormat/>
  </w:style>
  <w:style w:type="character" w:customStyle="1" w:styleId="ListLabel1320">
    <w:name w:val="ListLabel 1320"/>
    <w:qFormat/>
    <w:rPr>
      <w:rFonts w:ascii="Arial" w:hAnsi="Arial" w:cs="Calibri"/>
      <w:sz w:val="22"/>
    </w:rPr>
  </w:style>
  <w:style w:type="character" w:customStyle="1" w:styleId="ListLabel1321">
    <w:name w:val="ListLabel 1321"/>
    <w:qFormat/>
    <w:rPr>
      <w:rFonts w:cs="Courier New"/>
    </w:rPr>
  </w:style>
  <w:style w:type="character" w:customStyle="1" w:styleId="ListLabel1322">
    <w:name w:val="ListLabel 1322"/>
    <w:qFormat/>
    <w:rPr>
      <w:rFonts w:cs="Wingdings"/>
    </w:rPr>
  </w:style>
  <w:style w:type="character" w:customStyle="1" w:styleId="ListLabel1323">
    <w:name w:val="ListLabel 1323"/>
    <w:qFormat/>
    <w:rPr>
      <w:rFonts w:cs="Symbol"/>
    </w:rPr>
  </w:style>
  <w:style w:type="character" w:customStyle="1" w:styleId="ListLabel1324">
    <w:name w:val="ListLabel 1324"/>
    <w:qFormat/>
    <w:rPr>
      <w:rFonts w:cs="Courier New"/>
    </w:rPr>
  </w:style>
  <w:style w:type="character" w:customStyle="1" w:styleId="ListLabel1325">
    <w:name w:val="ListLabel 1325"/>
    <w:qFormat/>
    <w:rPr>
      <w:rFonts w:cs="Wingdings"/>
    </w:rPr>
  </w:style>
  <w:style w:type="character" w:customStyle="1" w:styleId="ListLabel1326">
    <w:name w:val="ListLabel 1326"/>
    <w:qFormat/>
    <w:rPr>
      <w:rFonts w:cs="Symbol"/>
    </w:rPr>
  </w:style>
  <w:style w:type="character" w:customStyle="1" w:styleId="ListLabel1327">
    <w:name w:val="ListLabel 1327"/>
    <w:qFormat/>
    <w:rPr>
      <w:rFonts w:cs="Courier New"/>
    </w:rPr>
  </w:style>
  <w:style w:type="character" w:customStyle="1" w:styleId="ListLabel1328">
    <w:name w:val="ListLabel 1328"/>
    <w:qFormat/>
    <w:rPr>
      <w:rFonts w:cs="Wingdings"/>
    </w:rPr>
  </w:style>
  <w:style w:type="character" w:customStyle="1" w:styleId="ListLabel1329">
    <w:name w:val="ListLabel 1329"/>
    <w:qFormat/>
    <w:rPr>
      <w:rFonts w:ascii="Arial" w:hAnsi="Arial" w:cs="Wingdings"/>
      <w:b/>
      <w:sz w:val="22"/>
    </w:rPr>
  </w:style>
  <w:style w:type="character" w:customStyle="1" w:styleId="ListLabel1330">
    <w:name w:val="ListLabel 1330"/>
    <w:qFormat/>
    <w:rPr>
      <w:rFonts w:cs="Courier New"/>
    </w:rPr>
  </w:style>
  <w:style w:type="character" w:customStyle="1" w:styleId="ListLabel1331">
    <w:name w:val="ListLabel 1331"/>
    <w:qFormat/>
    <w:rPr>
      <w:rFonts w:cs="Wingdings"/>
    </w:rPr>
  </w:style>
  <w:style w:type="character" w:customStyle="1" w:styleId="ListLabel1332">
    <w:name w:val="ListLabel 1332"/>
    <w:qFormat/>
    <w:rPr>
      <w:rFonts w:cs="Symbol"/>
    </w:rPr>
  </w:style>
  <w:style w:type="character" w:customStyle="1" w:styleId="ListLabel1333">
    <w:name w:val="ListLabel 1333"/>
    <w:qFormat/>
    <w:rPr>
      <w:rFonts w:cs="Courier New"/>
    </w:rPr>
  </w:style>
  <w:style w:type="character" w:customStyle="1" w:styleId="ListLabel1334">
    <w:name w:val="ListLabel 1334"/>
    <w:qFormat/>
    <w:rPr>
      <w:rFonts w:cs="Wingdings"/>
    </w:rPr>
  </w:style>
  <w:style w:type="character" w:customStyle="1" w:styleId="ListLabel1335">
    <w:name w:val="ListLabel 1335"/>
    <w:qFormat/>
    <w:rPr>
      <w:rFonts w:cs="Symbol"/>
    </w:rPr>
  </w:style>
  <w:style w:type="character" w:customStyle="1" w:styleId="ListLabel1336">
    <w:name w:val="ListLabel 1336"/>
    <w:qFormat/>
    <w:rPr>
      <w:rFonts w:cs="Courier New"/>
    </w:rPr>
  </w:style>
  <w:style w:type="character" w:customStyle="1" w:styleId="ListLabel1337">
    <w:name w:val="ListLabel 1337"/>
    <w:qFormat/>
    <w:rPr>
      <w:rFonts w:cs="Wingdings"/>
    </w:rPr>
  </w:style>
  <w:style w:type="character" w:customStyle="1" w:styleId="ListLabel1338">
    <w:name w:val="ListLabel 1338"/>
    <w:qFormat/>
    <w:rPr>
      <w:rFonts w:ascii="Arial" w:hAnsi="Arial" w:cs="Wingdings"/>
      <w:b/>
      <w:sz w:val="22"/>
    </w:rPr>
  </w:style>
  <w:style w:type="character" w:customStyle="1" w:styleId="ListLabel1339">
    <w:name w:val="ListLabel 1339"/>
    <w:qFormat/>
    <w:rPr>
      <w:rFonts w:cs="Courier New"/>
    </w:rPr>
  </w:style>
  <w:style w:type="character" w:customStyle="1" w:styleId="ListLabel1340">
    <w:name w:val="ListLabel 1340"/>
    <w:qFormat/>
    <w:rPr>
      <w:rFonts w:cs="Wingdings"/>
    </w:rPr>
  </w:style>
  <w:style w:type="character" w:customStyle="1" w:styleId="ListLabel1341">
    <w:name w:val="ListLabel 1341"/>
    <w:qFormat/>
    <w:rPr>
      <w:rFonts w:cs="Symbol"/>
    </w:rPr>
  </w:style>
  <w:style w:type="character" w:customStyle="1" w:styleId="ListLabel1342">
    <w:name w:val="ListLabel 1342"/>
    <w:qFormat/>
    <w:rPr>
      <w:rFonts w:cs="Courier New"/>
    </w:rPr>
  </w:style>
  <w:style w:type="character" w:customStyle="1" w:styleId="ListLabel1343">
    <w:name w:val="ListLabel 1343"/>
    <w:qFormat/>
    <w:rPr>
      <w:rFonts w:cs="Wingdings"/>
    </w:rPr>
  </w:style>
  <w:style w:type="character" w:customStyle="1" w:styleId="ListLabel1344">
    <w:name w:val="ListLabel 1344"/>
    <w:qFormat/>
    <w:rPr>
      <w:rFonts w:cs="Symbol"/>
    </w:rPr>
  </w:style>
  <w:style w:type="character" w:customStyle="1" w:styleId="ListLabel1345">
    <w:name w:val="ListLabel 1345"/>
    <w:qFormat/>
    <w:rPr>
      <w:rFonts w:cs="Courier New"/>
    </w:rPr>
  </w:style>
  <w:style w:type="character" w:customStyle="1" w:styleId="ListLabel1346">
    <w:name w:val="ListLabel 1346"/>
    <w:qFormat/>
    <w:rPr>
      <w:rFonts w:cs="Wingdings"/>
    </w:rPr>
  </w:style>
  <w:style w:type="character" w:customStyle="1" w:styleId="ListLabel1347">
    <w:name w:val="ListLabel 1347"/>
    <w:qFormat/>
    <w:rPr>
      <w:rFonts w:ascii="Arial" w:hAnsi="Arial" w:cs="Wingdings"/>
      <w:sz w:val="22"/>
    </w:rPr>
  </w:style>
  <w:style w:type="character" w:customStyle="1" w:styleId="ListLabel1348">
    <w:name w:val="ListLabel 1348"/>
    <w:qFormat/>
    <w:rPr>
      <w:rFonts w:cs="Courier New"/>
    </w:rPr>
  </w:style>
  <w:style w:type="character" w:customStyle="1" w:styleId="ListLabel1349">
    <w:name w:val="ListLabel 1349"/>
    <w:qFormat/>
    <w:rPr>
      <w:rFonts w:cs="Wingdings"/>
    </w:rPr>
  </w:style>
  <w:style w:type="character" w:customStyle="1" w:styleId="ListLabel1350">
    <w:name w:val="ListLabel 1350"/>
    <w:qFormat/>
    <w:rPr>
      <w:rFonts w:cs="Symbol"/>
    </w:rPr>
  </w:style>
  <w:style w:type="character" w:customStyle="1" w:styleId="ListLabel1351">
    <w:name w:val="ListLabel 1351"/>
    <w:qFormat/>
    <w:rPr>
      <w:rFonts w:cs="Courier New"/>
    </w:rPr>
  </w:style>
  <w:style w:type="character" w:customStyle="1" w:styleId="ListLabel1352">
    <w:name w:val="ListLabel 1352"/>
    <w:qFormat/>
    <w:rPr>
      <w:rFonts w:cs="Wingdings"/>
    </w:rPr>
  </w:style>
  <w:style w:type="character" w:customStyle="1" w:styleId="ListLabel1353">
    <w:name w:val="ListLabel 1353"/>
    <w:qFormat/>
    <w:rPr>
      <w:rFonts w:cs="Symbol"/>
    </w:rPr>
  </w:style>
  <w:style w:type="character" w:customStyle="1" w:styleId="ListLabel1354">
    <w:name w:val="ListLabel 1354"/>
    <w:qFormat/>
    <w:rPr>
      <w:rFonts w:cs="Courier New"/>
    </w:rPr>
  </w:style>
  <w:style w:type="character" w:customStyle="1" w:styleId="ListLabel1355">
    <w:name w:val="ListLabel 1355"/>
    <w:qFormat/>
    <w:rPr>
      <w:rFonts w:cs="Wingdings"/>
    </w:rPr>
  </w:style>
  <w:style w:type="character" w:customStyle="1" w:styleId="ListLabel1356">
    <w:name w:val="ListLabel 1356"/>
    <w:qFormat/>
    <w:rPr>
      <w:rFonts w:ascii="Arial" w:hAnsi="Arial" w:cs="Wingdings"/>
      <w:b/>
      <w:sz w:val="22"/>
    </w:rPr>
  </w:style>
  <w:style w:type="character" w:customStyle="1" w:styleId="ListLabel1357">
    <w:name w:val="ListLabel 1357"/>
    <w:qFormat/>
    <w:rPr>
      <w:rFonts w:cs="Courier New"/>
    </w:rPr>
  </w:style>
  <w:style w:type="character" w:customStyle="1" w:styleId="ListLabel1358">
    <w:name w:val="ListLabel 1358"/>
    <w:qFormat/>
    <w:rPr>
      <w:rFonts w:cs="Wingdings"/>
    </w:rPr>
  </w:style>
  <w:style w:type="character" w:customStyle="1" w:styleId="ListLabel1359">
    <w:name w:val="ListLabel 1359"/>
    <w:qFormat/>
    <w:rPr>
      <w:rFonts w:cs="Symbol"/>
    </w:rPr>
  </w:style>
  <w:style w:type="character" w:customStyle="1" w:styleId="ListLabel1360">
    <w:name w:val="ListLabel 1360"/>
    <w:qFormat/>
    <w:rPr>
      <w:rFonts w:cs="Courier New"/>
    </w:rPr>
  </w:style>
  <w:style w:type="character" w:customStyle="1" w:styleId="ListLabel1361">
    <w:name w:val="ListLabel 1361"/>
    <w:qFormat/>
    <w:rPr>
      <w:rFonts w:cs="Wingdings"/>
    </w:rPr>
  </w:style>
  <w:style w:type="character" w:customStyle="1" w:styleId="ListLabel1362">
    <w:name w:val="ListLabel 1362"/>
    <w:qFormat/>
    <w:rPr>
      <w:rFonts w:cs="Symbol"/>
    </w:rPr>
  </w:style>
  <w:style w:type="character" w:customStyle="1" w:styleId="ListLabel1363">
    <w:name w:val="ListLabel 1363"/>
    <w:qFormat/>
    <w:rPr>
      <w:rFonts w:cs="Courier New"/>
    </w:rPr>
  </w:style>
  <w:style w:type="character" w:customStyle="1" w:styleId="ListLabel1364">
    <w:name w:val="ListLabel 1364"/>
    <w:qFormat/>
    <w:rPr>
      <w:rFonts w:cs="Wingdings"/>
    </w:rPr>
  </w:style>
  <w:style w:type="character" w:customStyle="1" w:styleId="ListLabel1365">
    <w:name w:val="ListLabel 1365"/>
    <w:qFormat/>
    <w:rPr>
      <w:rFonts w:cs="Wingdings"/>
      <w:sz w:val="22"/>
    </w:rPr>
  </w:style>
  <w:style w:type="character" w:customStyle="1" w:styleId="ListLabel1366">
    <w:name w:val="ListLabel 1366"/>
    <w:qFormat/>
    <w:rPr>
      <w:rFonts w:cs="Courier New"/>
    </w:rPr>
  </w:style>
  <w:style w:type="character" w:customStyle="1" w:styleId="ListLabel1367">
    <w:name w:val="ListLabel 1367"/>
    <w:qFormat/>
    <w:rPr>
      <w:rFonts w:cs="Wingdings"/>
    </w:rPr>
  </w:style>
  <w:style w:type="character" w:customStyle="1" w:styleId="ListLabel1368">
    <w:name w:val="ListLabel 1368"/>
    <w:qFormat/>
    <w:rPr>
      <w:rFonts w:cs="Symbol"/>
    </w:rPr>
  </w:style>
  <w:style w:type="character" w:customStyle="1" w:styleId="ListLabel1369">
    <w:name w:val="ListLabel 1369"/>
    <w:qFormat/>
    <w:rPr>
      <w:rFonts w:cs="Courier New"/>
    </w:rPr>
  </w:style>
  <w:style w:type="character" w:customStyle="1" w:styleId="ListLabel1370">
    <w:name w:val="ListLabel 1370"/>
    <w:qFormat/>
    <w:rPr>
      <w:rFonts w:cs="Wingdings"/>
    </w:rPr>
  </w:style>
  <w:style w:type="character" w:customStyle="1" w:styleId="ListLabel1371">
    <w:name w:val="ListLabel 1371"/>
    <w:qFormat/>
    <w:rPr>
      <w:rFonts w:cs="Symbol"/>
    </w:rPr>
  </w:style>
  <w:style w:type="character" w:customStyle="1" w:styleId="ListLabel1372">
    <w:name w:val="ListLabel 1372"/>
    <w:qFormat/>
    <w:rPr>
      <w:rFonts w:cs="Courier New"/>
    </w:rPr>
  </w:style>
  <w:style w:type="character" w:customStyle="1" w:styleId="ListLabel1373">
    <w:name w:val="ListLabel 1373"/>
    <w:qFormat/>
    <w:rPr>
      <w:rFonts w:cs="Wingdings"/>
    </w:rPr>
  </w:style>
  <w:style w:type="character" w:customStyle="1" w:styleId="ListLabel1374">
    <w:name w:val="ListLabel 1374"/>
    <w:qFormat/>
    <w:rPr>
      <w:rFonts w:cs="Wingdings"/>
      <w:b/>
      <w:sz w:val="22"/>
    </w:rPr>
  </w:style>
  <w:style w:type="character" w:customStyle="1" w:styleId="ListLabel1375">
    <w:name w:val="ListLabel 1375"/>
    <w:qFormat/>
    <w:rPr>
      <w:rFonts w:cs="Courier New"/>
    </w:rPr>
  </w:style>
  <w:style w:type="character" w:customStyle="1" w:styleId="ListLabel1376">
    <w:name w:val="ListLabel 1376"/>
    <w:qFormat/>
    <w:rPr>
      <w:rFonts w:cs="Wingdings"/>
    </w:rPr>
  </w:style>
  <w:style w:type="character" w:customStyle="1" w:styleId="ListLabel1377">
    <w:name w:val="ListLabel 1377"/>
    <w:qFormat/>
    <w:rPr>
      <w:rFonts w:cs="Symbol"/>
    </w:rPr>
  </w:style>
  <w:style w:type="character" w:customStyle="1" w:styleId="ListLabel1378">
    <w:name w:val="ListLabel 1378"/>
    <w:qFormat/>
    <w:rPr>
      <w:rFonts w:cs="Courier New"/>
    </w:rPr>
  </w:style>
  <w:style w:type="character" w:customStyle="1" w:styleId="ListLabel1379">
    <w:name w:val="ListLabel 1379"/>
    <w:qFormat/>
    <w:rPr>
      <w:rFonts w:cs="Wingdings"/>
    </w:rPr>
  </w:style>
  <w:style w:type="character" w:customStyle="1" w:styleId="ListLabel1380">
    <w:name w:val="ListLabel 1380"/>
    <w:qFormat/>
    <w:rPr>
      <w:rFonts w:cs="Symbol"/>
    </w:rPr>
  </w:style>
  <w:style w:type="character" w:customStyle="1" w:styleId="ListLabel1381">
    <w:name w:val="ListLabel 1381"/>
    <w:qFormat/>
    <w:rPr>
      <w:rFonts w:cs="Courier New"/>
    </w:rPr>
  </w:style>
  <w:style w:type="character" w:customStyle="1" w:styleId="ListLabel1382">
    <w:name w:val="ListLabel 1382"/>
    <w:qFormat/>
    <w:rPr>
      <w:rFonts w:cs="Wingdings"/>
    </w:rPr>
  </w:style>
  <w:style w:type="character" w:customStyle="1" w:styleId="ListLabel1383">
    <w:name w:val="ListLabel 1383"/>
    <w:qFormat/>
    <w:rPr>
      <w:rFonts w:ascii="Arial" w:hAnsi="Arial" w:cs="Wingdings"/>
      <w:b/>
      <w:sz w:val="22"/>
    </w:rPr>
  </w:style>
  <w:style w:type="character" w:customStyle="1" w:styleId="ListLabel1384">
    <w:name w:val="ListLabel 1384"/>
    <w:qFormat/>
    <w:rPr>
      <w:rFonts w:cs="Courier New"/>
    </w:rPr>
  </w:style>
  <w:style w:type="character" w:customStyle="1" w:styleId="ListLabel1385">
    <w:name w:val="ListLabel 1385"/>
    <w:qFormat/>
    <w:rPr>
      <w:rFonts w:cs="Wingdings"/>
    </w:rPr>
  </w:style>
  <w:style w:type="character" w:customStyle="1" w:styleId="ListLabel1386">
    <w:name w:val="ListLabel 1386"/>
    <w:qFormat/>
    <w:rPr>
      <w:rFonts w:cs="Symbol"/>
    </w:rPr>
  </w:style>
  <w:style w:type="character" w:customStyle="1" w:styleId="ListLabel1387">
    <w:name w:val="ListLabel 1387"/>
    <w:qFormat/>
    <w:rPr>
      <w:rFonts w:cs="Courier New"/>
    </w:rPr>
  </w:style>
  <w:style w:type="character" w:customStyle="1" w:styleId="ListLabel1388">
    <w:name w:val="ListLabel 1388"/>
    <w:qFormat/>
    <w:rPr>
      <w:rFonts w:cs="Wingdings"/>
    </w:rPr>
  </w:style>
  <w:style w:type="character" w:customStyle="1" w:styleId="ListLabel1389">
    <w:name w:val="ListLabel 1389"/>
    <w:qFormat/>
    <w:rPr>
      <w:rFonts w:cs="Symbol"/>
    </w:rPr>
  </w:style>
  <w:style w:type="character" w:customStyle="1" w:styleId="ListLabel1390">
    <w:name w:val="ListLabel 1390"/>
    <w:qFormat/>
    <w:rPr>
      <w:rFonts w:cs="Courier New"/>
    </w:rPr>
  </w:style>
  <w:style w:type="character" w:customStyle="1" w:styleId="ListLabel1391">
    <w:name w:val="ListLabel 1391"/>
    <w:qFormat/>
    <w:rPr>
      <w:rFonts w:cs="Wingdings"/>
    </w:rPr>
  </w:style>
  <w:style w:type="character" w:customStyle="1" w:styleId="ListLabel1392">
    <w:name w:val="ListLabel 1392"/>
    <w:qFormat/>
    <w:rPr>
      <w:rFonts w:ascii="Arial" w:hAnsi="Arial" w:cs="Wingdings"/>
      <w:b/>
      <w:sz w:val="22"/>
    </w:rPr>
  </w:style>
  <w:style w:type="character" w:customStyle="1" w:styleId="ListLabel1393">
    <w:name w:val="ListLabel 1393"/>
    <w:qFormat/>
    <w:rPr>
      <w:rFonts w:cs="Courier New"/>
    </w:rPr>
  </w:style>
  <w:style w:type="character" w:customStyle="1" w:styleId="ListLabel1394">
    <w:name w:val="ListLabel 1394"/>
    <w:qFormat/>
    <w:rPr>
      <w:rFonts w:cs="Wingdings"/>
    </w:rPr>
  </w:style>
  <w:style w:type="character" w:customStyle="1" w:styleId="ListLabel1395">
    <w:name w:val="ListLabel 1395"/>
    <w:qFormat/>
    <w:rPr>
      <w:rFonts w:cs="Symbol"/>
    </w:rPr>
  </w:style>
  <w:style w:type="character" w:customStyle="1" w:styleId="ListLabel1396">
    <w:name w:val="ListLabel 1396"/>
    <w:qFormat/>
    <w:rPr>
      <w:rFonts w:cs="Courier New"/>
    </w:rPr>
  </w:style>
  <w:style w:type="character" w:customStyle="1" w:styleId="ListLabel1397">
    <w:name w:val="ListLabel 1397"/>
    <w:qFormat/>
    <w:rPr>
      <w:rFonts w:cs="Wingdings"/>
    </w:rPr>
  </w:style>
  <w:style w:type="character" w:customStyle="1" w:styleId="ListLabel1398">
    <w:name w:val="ListLabel 1398"/>
    <w:qFormat/>
    <w:rPr>
      <w:rFonts w:cs="Symbol"/>
    </w:rPr>
  </w:style>
  <w:style w:type="character" w:customStyle="1" w:styleId="ListLabel1399">
    <w:name w:val="ListLabel 1399"/>
    <w:qFormat/>
    <w:rPr>
      <w:rFonts w:cs="Courier New"/>
    </w:rPr>
  </w:style>
  <w:style w:type="character" w:customStyle="1" w:styleId="ListLabel1400">
    <w:name w:val="ListLabel 1400"/>
    <w:qFormat/>
    <w:rPr>
      <w:rFonts w:cs="Wingdings"/>
    </w:rPr>
  </w:style>
  <w:style w:type="character" w:customStyle="1" w:styleId="ListLabel1401">
    <w:name w:val="ListLabel 1401"/>
    <w:qFormat/>
    <w:rPr>
      <w:rFonts w:ascii="Arial" w:hAnsi="Arial" w:cs="Wingdings"/>
      <w:sz w:val="22"/>
    </w:rPr>
  </w:style>
  <w:style w:type="character" w:customStyle="1" w:styleId="ListLabel1402">
    <w:name w:val="ListLabel 1402"/>
    <w:qFormat/>
    <w:rPr>
      <w:rFonts w:cs="Courier New"/>
    </w:rPr>
  </w:style>
  <w:style w:type="character" w:customStyle="1" w:styleId="ListLabel1403">
    <w:name w:val="ListLabel 1403"/>
    <w:qFormat/>
    <w:rPr>
      <w:rFonts w:cs="Wingdings"/>
    </w:rPr>
  </w:style>
  <w:style w:type="character" w:customStyle="1" w:styleId="ListLabel1404">
    <w:name w:val="ListLabel 1404"/>
    <w:qFormat/>
    <w:rPr>
      <w:rFonts w:cs="Symbol"/>
    </w:rPr>
  </w:style>
  <w:style w:type="character" w:customStyle="1" w:styleId="ListLabel1405">
    <w:name w:val="ListLabel 1405"/>
    <w:qFormat/>
    <w:rPr>
      <w:rFonts w:cs="Courier New"/>
    </w:rPr>
  </w:style>
  <w:style w:type="character" w:customStyle="1" w:styleId="ListLabel1406">
    <w:name w:val="ListLabel 1406"/>
    <w:qFormat/>
    <w:rPr>
      <w:rFonts w:cs="Wingdings"/>
    </w:rPr>
  </w:style>
  <w:style w:type="character" w:customStyle="1" w:styleId="ListLabel1407">
    <w:name w:val="ListLabel 1407"/>
    <w:qFormat/>
    <w:rPr>
      <w:rFonts w:cs="Symbol"/>
    </w:rPr>
  </w:style>
  <w:style w:type="character" w:customStyle="1" w:styleId="ListLabel1408">
    <w:name w:val="ListLabel 1408"/>
    <w:qFormat/>
    <w:rPr>
      <w:rFonts w:cs="Courier New"/>
    </w:rPr>
  </w:style>
  <w:style w:type="character" w:customStyle="1" w:styleId="ListLabel1409">
    <w:name w:val="ListLabel 1409"/>
    <w:qFormat/>
    <w:rPr>
      <w:rFonts w:cs="Wingdings"/>
    </w:rPr>
  </w:style>
  <w:style w:type="character" w:customStyle="1" w:styleId="ListLabel1410">
    <w:name w:val="ListLabel 1410"/>
    <w:qFormat/>
    <w:rPr>
      <w:rFonts w:ascii="Arial" w:hAnsi="Arial" w:cs="Wingdings"/>
      <w:sz w:val="22"/>
    </w:rPr>
  </w:style>
  <w:style w:type="character" w:customStyle="1" w:styleId="ListLabel1411">
    <w:name w:val="ListLabel 1411"/>
    <w:qFormat/>
    <w:rPr>
      <w:rFonts w:cs="Courier New"/>
    </w:rPr>
  </w:style>
  <w:style w:type="character" w:customStyle="1" w:styleId="ListLabel1412">
    <w:name w:val="ListLabel 1412"/>
    <w:qFormat/>
    <w:rPr>
      <w:rFonts w:cs="Wingdings"/>
    </w:rPr>
  </w:style>
  <w:style w:type="character" w:customStyle="1" w:styleId="ListLabel1413">
    <w:name w:val="ListLabel 1413"/>
    <w:qFormat/>
    <w:rPr>
      <w:rFonts w:cs="Symbol"/>
    </w:rPr>
  </w:style>
  <w:style w:type="character" w:customStyle="1" w:styleId="ListLabel1414">
    <w:name w:val="ListLabel 1414"/>
    <w:qFormat/>
    <w:rPr>
      <w:rFonts w:cs="Courier New"/>
    </w:rPr>
  </w:style>
  <w:style w:type="character" w:customStyle="1" w:styleId="ListLabel1415">
    <w:name w:val="ListLabel 1415"/>
    <w:qFormat/>
    <w:rPr>
      <w:rFonts w:cs="Wingdings"/>
    </w:rPr>
  </w:style>
  <w:style w:type="character" w:customStyle="1" w:styleId="ListLabel1416">
    <w:name w:val="ListLabel 1416"/>
    <w:qFormat/>
    <w:rPr>
      <w:rFonts w:cs="Symbol"/>
    </w:rPr>
  </w:style>
  <w:style w:type="character" w:customStyle="1" w:styleId="ListLabel1417">
    <w:name w:val="ListLabel 1417"/>
    <w:qFormat/>
    <w:rPr>
      <w:rFonts w:cs="Courier New"/>
    </w:rPr>
  </w:style>
  <w:style w:type="character" w:customStyle="1" w:styleId="ListLabel1418">
    <w:name w:val="ListLabel 1418"/>
    <w:qFormat/>
    <w:rPr>
      <w:rFonts w:cs="Wingdings"/>
    </w:rPr>
  </w:style>
  <w:style w:type="character" w:customStyle="1" w:styleId="ListLabel1419">
    <w:name w:val="ListLabel 1419"/>
    <w:qFormat/>
    <w:rPr>
      <w:rFonts w:ascii="Arial" w:hAnsi="Arial" w:cs="Wingdings"/>
      <w:b/>
      <w:sz w:val="22"/>
    </w:rPr>
  </w:style>
  <w:style w:type="character" w:customStyle="1" w:styleId="ListLabel1420">
    <w:name w:val="ListLabel 1420"/>
    <w:qFormat/>
    <w:rPr>
      <w:rFonts w:cs="Courier New"/>
    </w:rPr>
  </w:style>
  <w:style w:type="character" w:customStyle="1" w:styleId="ListLabel1421">
    <w:name w:val="ListLabel 1421"/>
    <w:qFormat/>
    <w:rPr>
      <w:rFonts w:cs="Wingdings"/>
    </w:rPr>
  </w:style>
  <w:style w:type="character" w:customStyle="1" w:styleId="ListLabel1422">
    <w:name w:val="ListLabel 1422"/>
    <w:qFormat/>
    <w:rPr>
      <w:rFonts w:cs="Symbol"/>
    </w:rPr>
  </w:style>
  <w:style w:type="character" w:customStyle="1" w:styleId="ListLabel1423">
    <w:name w:val="ListLabel 1423"/>
    <w:qFormat/>
    <w:rPr>
      <w:rFonts w:cs="Courier New"/>
    </w:rPr>
  </w:style>
  <w:style w:type="character" w:customStyle="1" w:styleId="ListLabel1424">
    <w:name w:val="ListLabel 1424"/>
    <w:qFormat/>
    <w:rPr>
      <w:rFonts w:cs="Wingdings"/>
    </w:rPr>
  </w:style>
  <w:style w:type="character" w:customStyle="1" w:styleId="ListLabel1425">
    <w:name w:val="ListLabel 1425"/>
    <w:qFormat/>
    <w:rPr>
      <w:rFonts w:cs="Symbol"/>
    </w:rPr>
  </w:style>
  <w:style w:type="character" w:customStyle="1" w:styleId="ListLabel1426">
    <w:name w:val="ListLabel 1426"/>
    <w:qFormat/>
    <w:rPr>
      <w:rFonts w:cs="Courier New"/>
    </w:rPr>
  </w:style>
  <w:style w:type="character" w:customStyle="1" w:styleId="ListLabel1427">
    <w:name w:val="ListLabel 1427"/>
    <w:qFormat/>
    <w:rPr>
      <w:rFonts w:cs="Wingdings"/>
    </w:rPr>
  </w:style>
  <w:style w:type="character" w:customStyle="1" w:styleId="ListLabel1428">
    <w:name w:val="ListLabel 1428"/>
    <w:qFormat/>
    <w:rPr>
      <w:rFonts w:ascii="Arial" w:hAnsi="Arial" w:cs="Wingdings"/>
      <w:b/>
      <w:sz w:val="22"/>
    </w:rPr>
  </w:style>
  <w:style w:type="character" w:customStyle="1" w:styleId="ListLabel1429">
    <w:name w:val="ListLabel 1429"/>
    <w:qFormat/>
    <w:rPr>
      <w:rFonts w:cs="Courier New"/>
    </w:rPr>
  </w:style>
  <w:style w:type="character" w:customStyle="1" w:styleId="ListLabel1430">
    <w:name w:val="ListLabel 1430"/>
    <w:qFormat/>
    <w:rPr>
      <w:rFonts w:cs="Wingdings"/>
    </w:rPr>
  </w:style>
  <w:style w:type="character" w:customStyle="1" w:styleId="ListLabel1431">
    <w:name w:val="ListLabel 1431"/>
    <w:qFormat/>
    <w:rPr>
      <w:rFonts w:cs="Symbol"/>
    </w:rPr>
  </w:style>
  <w:style w:type="character" w:customStyle="1" w:styleId="ListLabel1432">
    <w:name w:val="ListLabel 1432"/>
    <w:qFormat/>
    <w:rPr>
      <w:rFonts w:cs="Courier New"/>
    </w:rPr>
  </w:style>
  <w:style w:type="character" w:customStyle="1" w:styleId="ListLabel1433">
    <w:name w:val="ListLabel 1433"/>
    <w:qFormat/>
    <w:rPr>
      <w:rFonts w:cs="Wingdings"/>
    </w:rPr>
  </w:style>
  <w:style w:type="character" w:customStyle="1" w:styleId="ListLabel1434">
    <w:name w:val="ListLabel 1434"/>
    <w:qFormat/>
    <w:rPr>
      <w:rFonts w:cs="Symbol"/>
    </w:rPr>
  </w:style>
  <w:style w:type="character" w:customStyle="1" w:styleId="ListLabel1435">
    <w:name w:val="ListLabel 1435"/>
    <w:qFormat/>
    <w:rPr>
      <w:rFonts w:cs="Courier New"/>
    </w:rPr>
  </w:style>
  <w:style w:type="character" w:customStyle="1" w:styleId="ListLabel1436">
    <w:name w:val="ListLabel 1436"/>
    <w:qFormat/>
    <w:rPr>
      <w:rFonts w:cs="Wingdings"/>
    </w:rPr>
  </w:style>
  <w:style w:type="character" w:customStyle="1" w:styleId="ListLabel1437">
    <w:name w:val="ListLabel 1437"/>
    <w:qFormat/>
    <w:rPr>
      <w:rFonts w:ascii="Arial" w:hAnsi="Arial" w:cs="Wingdings"/>
      <w:b/>
      <w:sz w:val="22"/>
    </w:rPr>
  </w:style>
  <w:style w:type="character" w:customStyle="1" w:styleId="ListLabel1438">
    <w:name w:val="ListLabel 1438"/>
    <w:qFormat/>
    <w:rPr>
      <w:rFonts w:cs="Courier New"/>
    </w:rPr>
  </w:style>
  <w:style w:type="character" w:customStyle="1" w:styleId="ListLabel1439">
    <w:name w:val="ListLabel 1439"/>
    <w:qFormat/>
    <w:rPr>
      <w:rFonts w:cs="Wingdings"/>
    </w:rPr>
  </w:style>
  <w:style w:type="character" w:customStyle="1" w:styleId="ListLabel1440">
    <w:name w:val="ListLabel 1440"/>
    <w:qFormat/>
    <w:rPr>
      <w:rFonts w:cs="Symbol"/>
    </w:rPr>
  </w:style>
  <w:style w:type="character" w:customStyle="1" w:styleId="ListLabel1441">
    <w:name w:val="ListLabel 1441"/>
    <w:qFormat/>
    <w:rPr>
      <w:rFonts w:cs="Courier New"/>
    </w:rPr>
  </w:style>
  <w:style w:type="character" w:customStyle="1" w:styleId="ListLabel1442">
    <w:name w:val="ListLabel 1442"/>
    <w:qFormat/>
    <w:rPr>
      <w:rFonts w:cs="Wingdings"/>
    </w:rPr>
  </w:style>
  <w:style w:type="character" w:customStyle="1" w:styleId="ListLabel1443">
    <w:name w:val="ListLabel 1443"/>
    <w:qFormat/>
    <w:rPr>
      <w:rFonts w:cs="Symbol"/>
    </w:rPr>
  </w:style>
  <w:style w:type="character" w:customStyle="1" w:styleId="ListLabel1444">
    <w:name w:val="ListLabel 1444"/>
    <w:qFormat/>
    <w:rPr>
      <w:rFonts w:cs="Courier New"/>
    </w:rPr>
  </w:style>
  <w:style w:type="character" w:customStyle="1" w:styleId="ListLabel1445">
    <w:name w:val="ListLabel 1445"/>
    <w:qFormat/>
    <w:rPr>
      <w:rFonts w:cs="Wingdings"/>
    </w:rPr>
  </w:style>
  <w:style w:type="character" w:customStyle="1" w:styleId="ListLabel1446">
    <w:name w:val="ListLabel 1446"/>
    <w:qFormat/>
    <w:rPr>
      <w:rFonts w:ascii="Arial" w:hAnsi="Arial" w:cs="Calibri"/>
      <w:sz w:val="22"/>
    </w:rPr>
  </w:style>
  <w:style w:type="character" w:customStyle="1" w:styleId="ListLabel1447">
    <w:name w:val="ListLabel 1447"/>
    <w:qFormat/>
    <w:rPr>
      <w:rFonts w:cs="Courier New"/>
    </w:rPr>
  </w:style>
  <w:style w:type="character" w:customStyle="1" w:styleId="ListLabel1448">
    <w:name w:val="ListLabel 1448"/>
    <w:qFormat/>
    <w:rPr>
      <w:rFonts w:cs="Wingdings"/>
    </w:rPr>
  </w:style>
  <w:style w:type="character" w:customStyle="1" w:styleId="ListLabel1449">
    <w:name w:val="ListLabel 1449"/>
    <w:qFormat/>
    <w:rPr>
      <w:rFonts w:cs="Symbol"/>
    </w:rPr>
  </w:style>
  <w:style w:type="character" w:customStyle="1" w:styleId="ListLabel1450">
    <w:name w:val="ListLabel 1450"/>
    <w:qFormat/>
    <w:rPr>
      <w:rFonts w:cs="Courier New"/>
    </w:rPr>
  </w:style>
  <w:style w:type="character" w:customStyle="1" w:styleId="ListLabel1451">
    <w:name w:val="ListLabel 1451"/>
    <w:qFormat/>
    <w:rPr>
      <w:rFonts w:cs="Wingdings"/>
    </w:rPr>
  </w:style>
  <w:style w:type="character" w:customStyle="1" w:styleId="ListLabel1452">
    <w:name w:val="ListLabel 1452"/>
    <w:qFormat/>
    <w:rPr>
      <w:rFonts w:cs="Symbol"/>
    </w:rPr>
  </w:style>
  <w:style w:type="character" w:customStyle="1" w:styleId="ListLabel1453">
    <w:name w:val="ListLabel 1453"/>
    <w:qFormat/>
    <w:rPr>
      <w:rFonts w:cs="Courier New"/>
    </w:rPr>
  </w:style>
  <w:style w:type="character" w:customStyle="1" w:styleId="ListLabel1454">
    <w:name w:val="ListLabel 1454"/>
    <w:qFormat/>
    <w:rPr>
      <w:rFonts w:cs="Wingdings"/>
    </w:rPr>
  </w:style>
  <w:style w:type="character" w:customStyle="1" w:styleId="ListLabel1455">
    <w:name w:val="ListLabel 1455"/>
    <w:qFormat/>
    <w:rPr>
      <w:rFonts w:ascii="Arial" w:hAnsi="Arial" w:cs="Wingdings"/>
      <w:sz w:val="22"/>
    </w:rPr>
  </w:style>
  <w:style w:type="character" w:customStyle="1" w:styleId="ListLabel1456">
    <w:name w:val="ListLabel 1456"/>
    <w:qFormat/>
    <w:rPr>
      <w:rFonts w:cs="Courier New"/>
    </w:rPr>
  </w:style>
  <w:style w:type="character" w:customStyle="1" w:styleId="ListLabel1457">
    <w:name w:val="ListLabel 1457"/>
    <w:qFormat/>
    <w:rPr>
      <w:rFonts w:cs="Wingdings"/>
    </w:rPr>
  </w:style>
  <w:style w:type="character" w:customStyle="1" w:styleId="ListLabel1458">
    <w:name w:val="ListLabel 1458"/>
    <w:qFormat/>
    <w:rPr>
      <w:rFonts w:cs="Symbol"/>
    </w:rPr>
  </w:style>
  <w:style w:type="character" w:customStyle="1" w:styleId="ListLabel1459">
    <w:name w:val="ListLabel 1459"/>
    <w:qFormat/>
    <w:rPr>
      <w:rFonts w:cs="Courier New"/>
    </w:rPr>
  </w:style>
  <w:style w:type="character" w:customStyle="1" w:styleId="ListLabel1460">
    <w:name w:val="ListLabel 1460"/>
    <w:qFormat/>
    <w:rPr>
      <w:rFonts w:cs="Wingdings"/>
    </w:rPr>
  </w:style>
  <w:style w:type="character" w:customStyle="1" w:styleId="ListLabel1461">
    <w:name w:val="ListLabel 1461"/>
    <w:qFormat/>
    <w:rPr>
      <w:rFonts w:cs="Symbol"/>
    </w:rPr>
  </w:style>
  <w:style w:type="character" w:customStyle="1" w:styleId="ListLabel1462">
    <w:name w:val="ListLabel 1462"/>
    <w:qFormat/>
    <w:rPr>
      <w:rFonts w:cs="Courier New"/>
    </w:rPr>
  </w:style>
  <w:style w:type="character" w:customStyle="1" w:styleId="ListLabel1463">
    <w:name w:val="ListLabel 1463"/>
    <w:qFormat/>
    <w:rPr>
      <w:rFonts w:cs="Wingdings"/>
    </w:rPr>
  </w:style>
  <w:style w:type="character" w:customStyle="1" w:styleId="ListLabel1464">
    <w:name w:val="ListLabel 1464"/>
    <w:qFormat/>
    <w:rPr>
      <w:rFonts w:cs="Wingdings"/>
      <w:sz w:val="22"/>
    </w:rPr>
  </w:style>
  <w:style w:type="character" w:customStyle="1" w:styleId="ListLabel1465">
    <w:name w:val="ListLabel 1465"/>
    <w:qFormat/>
    <w:rPr>
      <w:rFonts w:cs="Courier New"/>
    </w:rPr>
  </w:style>
  <w:style w:type="character" w:customStyle="1" w:styleId="ListLabel1466">
    <w:name w:val="ListLabel 1466"/>
    <w:qFormat/>
    <w:rPr>
      <w:rFonts w:cs="Wingdings"/>
    </w:rPr>
  </w:style>
  <w:style w:type="character" w:customStyle="1" w:styleId="ListLabel1467">
    <w:name w:val="ListLabel 1467"/>
    <w:qFormat/>
    <w:rPr>
      <w:rFonts w:cs="Symbol"/>
    </w:rPr>
  </w:style>
  <w:style w:type="character" w:customStyle="1" w:styleId="ListLabel1468">
    <w:name w:val="ListLabel 1468"/>
    <w:qFormat/>
    <w:rPr>
      <w:rFonts w:cs="Courier New"/>
    </w:rPr>
  </w:style>
  <w:style w:type="character" w:customStyle="1" w:styleId="ListLabel1469">
    <w:name w:val="ListLabel 1469"/>
    <w:qFormat/>
    <w:rPr>
      <w:rFonts w:cs="Wingdings"/>
    </w:rPr>
  </w:style>
  <w:style w:type="character" w:customStyle="1" w:styleId="ListLabel1470">
    <w:name w:val="ListLabel 1470"/>
    <w:qFormat/>
    <w:rPr>
      <w:rFonts w:cs="Symbol"/>
    </w:rPr>
  </w:style>
  <w:style w:type="character" w:customStyle="1" w:styleId="ListLabel1471">
    <w:name w:val="ListLabel 1471"/>
    <w:qFormat/>
    <w:rPr>
      <w:rFonts w:cs="Courier New"/>
    </w:rPr>
  </w:style>
  <w:style w:type="character" w:customStyle="1" w:styleId="ListLabel1472">
    <w:name w:val="ListLabel 1472"/>
    <w:qFormat/>
    <w:rPr>
      <w:rFonts w:cs="Wingdings"/>
    </w:rPr>
  </w:style>
  <w:style w:type="character" w:customStyle="1" w:styleId="ListLabel1473">
    <w:name w:val="ListLabel 1473"/>
    <w:qFormat/>
    <w:rPr>
      <w:rFonts w:ascii="Arial" w:hAnsi="Arial" w:cs="Wingdings"/>
      <w:b w:val="0"/>
      <w:i w:val="0"/>
      <w:strike w:val="0"/>
      <w:dstrike w:val="0"/>
      <w:color w:val="000000"/>
      <w:position w:val="0"/>
      <w:sz w:val="16"/>
      <w:szCs w:val="16"/>
      <w:u w:val="none"/>
      <w:vertAlign w:val="baseline"/>
    </w:rPr>
  </w:style>
  <w:style w:type="character" w:customStyle="1" w:styleId="ListLabel1474">
    <w:name w:val="ListLabel 1474"/>
    <w:qFormat/>
    <w:rPr>
      <w:rFonts w:cs="Wingdings"/>
      <w:b w:val="0"/>
      <w:i w:val="0"/>
      <w:strike w:val="0"/>
      <w:dstrike w:val="0"/>
      <w:color w:val="000000"/>
      <w:position w:val="0"/>
      <w:sz w:val="16"/>
      <w:szCs w:val="16"/>
      <w:u w:val="none"/>
      <w:vertAlign w:val="baseline"/>
    </w:rPr>
  </w:style>
  <w:style w:type="character" w:customStyle="1" w:styleId="ListLabel1475">
    <w:name w:val="ListLabel 1475"/>
    <w:qFormat/>
    <w:rPr>
      <w:rFonts w:cs="Wingdings"/>
      <w:b w:val="0"/>
      <w:i w:val="0"/>
      <w:strike w:val="0"/>
      <w:dstrike w:val="0"/>
      <w:color w:val="000000"/>
      <w:position w:val="0"/>
      <w:sz w:val="16"/>
      <w:szCs w:val="16"/>
      <w:u w:val="none"/>
      <w:vertAlign w:val="baseline"/>
    </w:rPr>
  </w:style>
  <w:style w:type="character" w:customStyle="1" w:styleId="ListLabel1476">
    <w:name w:val="ListLabel 1476"/>
    <w:qFormat/>
    <w:rPr>
      <w:rFonts w:cs="Wingdings"/>
      <w:b w:val="0"/>
      <w:i w:val="0"/>
      <w:strike w:val="0"/>
      <w:dstrike w:val="0"/>
      <w:color w:val="000000"/>
      <w:position w:val="0"/>
      <w:sz w:val="16"/>
      <w:szCs w:val="16"/>
      <w:u w:val="none"/>
      <w:vertAlign w:val="baseline"/>
    </w:rPr>
  </w:style>
  <w:style w:type="character" w:customStyle="1" w:styleId="ListLabel1477">
    <w:name w:val="ListLabel 1477"/>
    <w:qFormat/>
    <w:rPr>
      <w:rFonts w:cs="Wingdings"/>
      <w:b w:val="0"/>
      <w:i w:val="0"/>
      <w:strike w:val="0"/>
      <w:dstrike w:val="0"/>
      <w:color w:val="000000"/>
      <w:position w:val="0"/>
      <w:sz w:val="16"/>
      <w:szCs w:val="16"/>
      <w:u w:val="none"/>
      <w:vertAlign w:val="baseline"/>
    </w:rPr>
  </w:style>
  <w:style w:type="character" w:customStyle="1" w:styleId="ListLabel1478">
    <w:name w:val="ListLabel 1478"/>
    <w:qFormat/>
    <w:rPr>
      <w:rFonts w:cs="Wingdings"/>
      <w:b w:val="0"/>
      <w:i w:val="0"/>
      <w:strike w:val="0"/>
      <w:dstrike w:val="0"/>
      <w:color w:val="000000"/>
      <w:position w:val="0"/>
      <w:sz w:val="16"/>
      <w:szCs w:val="16"/>
      <w:u w:val="none"/>
      <w:vertAlign w:val="baseline"/>
    </w:rPr>
  </w:style>
  <w:style w:type="character" w:customStyle="1" w:styleId="ListLabel1479">
    <w:name w:val="ListLabel 1479"/>
    <w:qFormat/>
    <w:rPr>
      <w:rFonts w:cs="Wingdings"/>
      <w:b w:val="0"/>
      <w:i w:val="0"/>
      <w:strike w:val="0"/>
      <w:dstrike w:val="0"/>
      <w:color w:val="000000"/>
      <w:position w:val="0"/>
      <w:sz w:val="16"/>
      <w:szCs w:val="16"/>
      <w:u w:val="none"/>
      <w:vertAlign w:val="baseline"/>
    </w:rPr>
  </w:style>
  <w:style w:type="character" w:customStyle="1" w:styleId="ListLabel1480">
    <w:name w:val="ListLabel 1480"/>
    <w:qFormat/>
    <w:rPr>
      <w:rFonts w:cs="Wingdings"/>
      <w:b w:val="0"/>
      <w:i w:val="0"/>
      <w:strike w:val="0"/>
      <w:dstrike w:val="0"/>
      <w:color w:val="000000"/>
      <w:position w:val="0"/>
      <w:sz w:val="16"/>
      <w:szCs w:val="16"/>
      <w:u w:val="none"/>
      <w:vertAlign w:val="baseline"/>
    </w:rPr>
  </w:style>
  <w:style w:type="character" w:customStyle="1" w:styleId="ListLabel1481">
    <w:name w:val="ListLabel 1481"/>
    <w:qFormat/>
    <w:rPr>
      <w:rFonts w:cs="Wingdings"/>
      <w:b w:val="0"/>
      <w:i w:val="0"/>
      <w:strike w:val="0"/>
      <w:dstrike w:val="0"/>
      <w:color w:val="000000"/>
      <w:position w:val="0"/>
      <w:sz w:val="16"/>
      <w:szCs w:val="16"/>
      <w:u w:val="none"/>
      <w:vertAlign w:val="baseline"/>
    </w:rPr>
  </w:style>
  <w:style w:type="character" w:customStyle="1" w:styleId="ListLabel1482">
    <w:name w:val="ListLabel 1482"/>
    <w:qFormat/>
    <w:rPr>
      <w:rFonts w:cs="Liberation Serif"/>
      <w:b w:val="0"/>
      <w:i w:val="0"/>
      <w:strike w:val="0"/>
      <w:dstrike w:val="0"/>
      <w:color w:val="000000"/>
      <w:position w:val="0"/>
      <w:sz w:val="20"/>
      <w:szCs w:val="20"/>
      <w:u w:val="none"/>
      <w:vertAlign w:val="baseline"/>
    </w:rPr>
  </w:style>
  <w:style w:type="character" w:customStyle="1" w:styleId="ListLabel1483">
    <w:name w:val="ListLabel 1483"/>
    <w:qFormat/>
    <w:rPr>
      <w:rFonts w:cs="Liberation Serif"/>
      <w:b w:val="0"/>
      <w:i w:val="0"/>
      <w:strike w:val="0"/>
      <w:dstrike w:val="0"/>
      <w:color w:val="000000"/>
      <w:position w:val="0"/>
      <w:sz w:val="20"/>
      <w:szCs w:val="20"/>
      <w:u w:val="none"/>
      <w:vertAlign w:val="baseline"/>
    </w:rPr>
  </w:style>
  <w:style w:type="character" w:customStyle="1" w:styleId="ListLabel1484">
    <w:name w:val="ListLabel 1484"/>
    <w:qFormat/>
    <w:rPr>
      <w:rFonts w:cs="Liberation Serif"/>
      <w:b w:val="0"/>
      <w:i w:val="0"/>
      <w:strike w:val="0"/>
      <w:dstrike w:val="0"/>
      <w:color w:val="000000"/>
      <w:position w:val="0"/>
      <w:sz w:val="20"/>
      <w:szCs w:val="20"/>
      <w:u w:val="none"/>
      <w:vertAlign w:val="baseline"/>
    </w:rPr>
  </w:style>
  <w:style w:type="character" w:customStyle="1" w:styleId="ListLabel1485">
    <w:name w:val="ListLabel 1485"/>
    <w:qFormat/>
    <w:rPr>
      <w:rFonts w:cs="Liberation Serif"/>
      <w:b w:val="0"/>
      <w:i w:val="0"/>
      <w:strike w:val="0"/>
      <w:dstrike w:val="0"/>
      <w:color w:val="000000"/>
      <w:position w:val="0"/>
      <w:sz w:val="20"/>
      <w:szCs w:val="20"/>
      <w:u w:val="none"/>
      <w:vertAlign w:val="baseline"/>
    </w:rPr>
  </w:style>
  <w:style w:type="character" w:customStyle="1" w:styleId="ListLabel1486">
    <w:name w:val="ListLabel 1486"/>
    <w:qFormat/>
    <w:rPr>
      <w:rFonts w:cs="Liberation Serif"/>
      <w:b w:val="0"/>
      <w:i w:val="0"/>
      <w:strike w:val="0"/>
      <w:dstrike w:val="0"/>
      <w:color w:val="000000"/>
      <w:position w:val="0"/>
      <w:sz w:val="20"/>
      <w:szCs w:val="20"/>
      <w:u w:val="none"/>
      <w:vertAlign w:val="baseline"/>
    </w:rPr>
  </w:style>
  <w:style w:type="character" w:customStyle="1" w:styleId="ListLabel1487">
    <w:name w:val="ListLabel 1487"/>
    <w:qFormat/>
    <w:rPr>
      <w:rFonts w:cs="Liberation Serif"/>
      <w:b w:val="0"/>
      <w:i w:val="0"/>
      <w:strike w:val="0"/>
      <w:dstrike w:val="0"/>
      <w:color w:val="000000"/>
      <w:position w:val="0"/>
      <w:sz w:val="20"/>
      <w:szCs w:val="20"/>
      <w:u w:val="none"/>
      <w:vertAlign w:val="baseline"/>
    </w:rPr>
  </w:style>
  <w:style w:type="character" w:customStyle="1" w:styleId="ListLabel1488">
    <w:name w:val="ListLabel 1488"/>
    <w:qFormat/>
    <w:rPr>
      <w:rFonts w:cs="Liberation Serif"/>
      <w:b w:val="0"/>
      <w:i w:val="0"/>
      <w:strike w:val="0"/>
      <w:dstrike w:val="0"/>
      <w:color w:val="000000"/>
      <w:position w:val="0"/>
      <w:sz w:val="20"/>
      <w:szCs w:val="20"/>
      <w:u w:val="none"/>
      <w:vertAlign w:val="baseline"/>
    </w:rPr>
  </w:style>
  <w:style w:type="character" w:customStyle="1" w:styleId="ListLabel1489">
    <w:name w:val="ListLabel 1489"/>
    <w:qFormat/>
    <w:rPr>
      <w:rFonts w:cs="Liberation Serif"/>
      <w:b w:val="0"/>
      <w:i w:val="0"/>
      <w:strike w:val="0"/>
      <w:dstrike w:val="0"/>
      <w:color w:val="000000"/>
      <w:position w:val="0"/>
      <w:sz w:val="20"/>
      <w:szCs w:val="20"/>
      <w:u w:val="none"/>
      <w:vertAlign w:val="baseline"/>
    </w:rPr>
  </w:style>
  <w:style w:type="character" w:customStyle="1" w:styleId="ListLabel1490">
    <w:name w:val="ListLabel 1490"/>
    <w:qFormat/>
    <w:rPr>
      <w:rFonts w:cs="Liberation Serif"/>
      <w:b w:val="0"/>
      <w:i w:val="0"/>
      <w:strike w:val="0"/>
      <w:dstrike w:val="0"/>
      <w:color w:val="000000"/>
      <w:position w:val="0"/>
      <w:sz w:val="20"/>
      <w:szCs w:val="20"/>
      <w:u w:val="none"/>
      <w:vertAlign w:val="baseline"/>
    </w:rPr>
  </w:style>
  <w:style w:type="character" w:customStyle="1" w:styleId="ListLabel1491">
    <w:name w:val="ListLabel 1491"/>
    <w:qFormat/>
    <w:rPr>
      <w:rFonts w:cs="Wingdings"/>
      <w:b w:val="0"/>
      <w:i w:val="0"/>
      <w:strike w:val="0"/>
      <w:dstrike w:val="0"/>
      <w:color w:val="000000"/>
      <w:position w:val="0"/>
      <w:sz w:val="16"/>
      <w:szCs w:val="16"/>
      <w:u w:val="none"/>
      <w:vertAlign w:val="baseline"/>
    </w:rPr>
  </w:style>
  <w:style w:type="character" w:customStyle="1" w:styleId="ListLabel1492">
    <w:name w:val="ListLabel 1492"/>
    <w:qFormat/>
    <w:rPr>
      <w:rFonts w:cs="Wingdings"/>
      <w:b w:val="0"/>
      <w:i w:val="0"/>
      <w:strike w:val="0"/>
      <w:dstrike w:val="0"/>
      <w:color w:val="000000"/>
      <w:position w:val="0"/>
      <w:sz w:val="16"/>
      <w:szCs w:val="16"/>
      <w:u w:val="none"/>
      <w:vertAlign w:val="baseline"/>
    </w:rPr>
  </w:style>
  <w:style w:type="character" w:customStyle="1" w:styleId="ListLabel1493">
    <w:name w:val="ListLabel 1493"/>
    <w:qFormat/>
    <w:rPr>
      <w:rFonts w:cs="Wingdings"/>
      <w:b w:val="0"/>
      <w:i w:val="0"/>
      <w:strike w:val="0"/>
      <w:dstrike w:val="0"/>
      <w:color w:val="000000"/>
      <w:position w:val="0"/>
      <w:sz w:val="16"/>
      <w:szCs w:val="16"/>
      <w:u w:val="none"/>
      <w:vertAlign w:val="baseline"/>
    </w:rPr>
  </w:style>
  <w:style w:type="character" w:customStyle="1" w:styleId="ListLabel1494">
    <w:name w:val="ListLabel 1494"/>
    <w:qFormat/>
    <w:rPr>
      <w:rFonts w:cs="Wingdings"/>
      <w:b w:val="0"/>
      <w:i w:val="0"/>
      <w:strike w:val="0"/>
      <w:dstrike w:val="0"/>
      <w:color w:val="000000"/>
      <w:position w:val="0"/>
      <w:sz w:val="16"/>
      <w:szCs w:val="16"/>
      <w:u w:val="none"/>
      <w:vertAlign w:val="baseline"/>
    </w:rPr>
  </w:style>
  <w:style w:type="character" w:customStyle="1" w:styleId="ListLabel1495">
    <w:name w:val="ListLabel 1495"/>
    <w:qFormat/>
    <w:rPr>
      <w:rFonts w:cs="Wingdings"/>
      <w:b w:val="0"/>
      <w:i w:val="0"/>
      <w:strike w:val="0"/>
      <w:dstrike w:val="0"/>
      <w:color w:val="000000"/>
      <w:position w:val="0"/>
      <w:sz w:val="16"/>
      <w:szCs w:val="16"/>
      <w:u w:val="none"/>
      <w:vertAlign w:val="baseline"/>
    </w:rPr>
  </w:style>
  <w:style w:type="character" w:customStyle="1" w:styleId="ListLabel1496">
    <w:name w:val="ListLabel 1496"/>
    <w:qFormat/>
    <w:rPr>
      <w:rFonts w:cs="Wingdings"/>
      <w:b w:val="0"/>
      <w:i w:val="0"/>
      <w:strike w:val="0"/>
      <w:dstrike w:val="0"/>
      <w:color w:val="000000"/>
      <w:position w:val="0"/>
      <w:sz w:val="16"/>
      <w:szCs w:val="16"/>
      <w:u w:val="none"/>
      <w:vertAlign w:val="baseline"/>
    </w:rPr>
  </w:style>
  <w:style w:type="character" w:customStyle="1" w:styleId="ListLabel1497">
    <w:name w:val="ListLabel 1497"/>
    <w:qFormat/>
    <w:rPr>
      <w:rFonts w:cs="Wingdings"/>
      <w:b w:val="0"/>
      <w:i w:val="0"/>
      <w:strike w:val="0"/>
      <w:dstrike w:val="0"/>
      <w:color w:val="000000"/>
      <w:position w:val="0"/>
      <w:sz w:val="16"/>
      <w:szCs w:val="16"/>
      <w:u w:val="none"/>
      <w:vertAlign w:val="baseline"/>
    </w:rPr>
  </w:style>
  <w:style w:type="character" w:customStyle="1" w:styleId="ListLabel1498">
    <w:name w:val="ListLabel 1498"/>
    <w:qFormat/>
    <w:rPr>
      <w:rFonts w:cs="Wingdings"/>
      <w:b w:val="0"/>
      <w:i w:val="0"/>
      <w:strike w:val="0"/>
      <w:dstrike w:val="0"/>
      <w:color w:val="000000"/>
      <w:position w:val="0"/>
      <w:sz w:val="16"/>
      <w:szCs w:val="16"/>
      <w:u w:val="none"/>
      <w:vertAlign w:val="baseline"/>
    </w:rPr>
  </w:style>
  <w:style w:type="character" w:customStyle="1" w:styleId="ListLabel1499">
    <w:name w:val="ListLabel 1499"/>
    <w:qFormat/>
    <w:rPr>
      <w:rFonts w:cs="Wingdings"/>
      <w:b w:val="0"/>
      <w:i w:val="0"/>
      <w:strike w:val="0"/>
      <w:dstrike w:val="0"/>
      <w:color w:val="000000"/>
      <w:position w:val="0"/>
      <w:sz w:val="16"/>
      <w:szCs w:val="16"/>
      <w:u w:val="none"/>
      <w:vertAlign w:val="baseline"/>
    </w:rPr>
  </w:style>
  <w:style w:type="character" w:customStyle="1" w:styleId="ListLabel1500">
    <w:name w:val="ListLabel 1500"/>
    <w:qFormat/>
    <w:rPr>
      <w:rFonts w:ascii="Arial" w:hAnsi="Arial" w:cs="Wingdings"/>
      <w:b/>
      <w:sz w:val="22"/>
    </w:rPr>
  </w:style>
  <w:style w:type="character" w:customStyle="1" w:styleId="ListLabel1501">
    <w:name w:val="ListLabel 1501"/>
    <w:qFormat/>
    <w:rPr>
      <w:rFonts w:cs="Courier New"/>
    </w:rPr>
  </w:style>
  <w:style w:type="character" w:customStyle="1" w:styleId="ListLabel1502">
    <w:name w:val="ListLabel 1502"/>
    <w:qFormat/>
    <w:rPr>
      <w:rFonts w:cs="Wingdings"/>
    </w:rPr>
  </w:style>
  <w:style w:type="character" w:customStyle="1" w:styleId="ListLabel1503">
    <w:name w:val="ListLabel 1503"/>
    <w:qFormat/>
    <w:rPr>
      <w:rFonts w:cs="Symbol"/>
    </w:rPr>
  </w:style>
  <w:style w:type="character" w:customStyle="1" w:styleId="ListLabel1504">
    <w:name w:val="ListLabel 1504"/>
    <w:qFormat/>
    <w:rPr>
      <w:rFonts w:cs="Courier New"/>
    </w:rPr>
  </w:style>
  <w:style w:type="character" w:customStyle="1" w:styleId="ListLabel1505">
    <w:name w:val="ListLabel 1505"/>
    <w:qFormat/>
    <w:rPr>
      <w:rFonts w:cs="Wingdings"/>
    </w:rPr>
  </w:style>
  <w:style w:type="character" w:customStyle="1" w:styleId="ListLabel1506">
    <w:name w:val="ListLabel 1506"/>
    <w:qFormat/>
    <w:rPr>
      <w:rFonts w:cs="Symbol"/>
    </w:rPr>
  </w:style>
  <w:style w:type="character" w:customStyle="1" w:styleId="ListLabel1507">
    <w:name w:val="ListLabel 1507"/>
    <w:qFormat/>
    <w:rPr>
      <w:rFonts w:cs="Courier New"/>
    </w:rPr>
  </w:style>
  <w:style w:type="character" w:customStyle="1" w:styleId="ListLabel1508">
    <w:name w:val="ListLabel 1508"/>
    <w:qFormat/>
    <w:rPr>
      <w:rFonts w:cs="Wingdings"/>
    </w:rPr>
  </w:style>
  <w:style w:type="character" w:customStyle="1" w:styleId="ListLabel1509">
    <w:name w:val="ListLabel 1509"/>
    <w:qFormat/>
    <w:rPr>
      <w:rFonts w:ascii="Arial" w:hAnsi="Arial" w:cs="Arial"/>
      <w:b/>
      <w:sz w:val="22"/>
    </w:rPr>
  </w:style>
  <w:style w:type="character" w:customStyle="1" w:styleId="ListLabel1510">
    <w:name w:val="ListLabel 1510"/>
    <w:qFormat/>
    <w:rPr>
      <w:rFonts w:cs="Courier New"/>
    </w:rPr>
  </w:style>
  <w:style w:type="character" w:customStyle="1" w:styleId="ListLabel1511">
    <w:name w:val="ListLabel 1511"/>
    <w:qFormat/>
    <w:rPr>
      <w:rFonts w:cs="Wingdings"/>
    </w:rPr>
  </w:style>
  <w:style w:type="character" w:customStyle="1" w:styleId="ListLabel1512">
    <w:name w:val="ListLabel 1512"/>
    <w:qFormat/>
    <w:rPr>
      <w:rFonts w:cs="Symbol"/>
    </w:rPr>
  </w:style>
  <w:style w:type="character" w:customStyle="1" w:styleId="ListLabel1513">
    <w:name w:val="ListLabel 1513"/>
    <w:qFormat/>
    <w:rPr>
      <w:rFonts w:cs="Courier New"/>
    </w:rPr>
  </w:style>
  <w:style w:type="character" w:customStyle="1" w:styleId="ListLabel1514">
    <w:name w:val="ListLabel 1514"/>
    <w:qFormat/>
    <w:rPr>
      <w:rFonts w:cs="Wingdings"/>
    </w:rPr>
  </w:style>
  <w:style w:type="character" w:customStyle="1" w:styleId="ListLabel1515">
    <w:name w:val="ListLabel 1515"/>
    <w:qFormat/>
    <w:rPr>
      <w:rFonts w:cs="Symbol"/>
    </w:rPr>
  </w:style>
  <w:style w:type="character" w:customStyle="1" w:styleId="ListLabel1516">
    <w:name w:val="ListLabel 1516"/>
    <w:qFormat/>
    <w:rPr>
      <w:rFonts w:cs="Courier New"/>
    </w:rPr>
  </w:style>
  <w:style w:type="character" w:customStyle="1" w:styleId="ListLabel1517">
    <w:name w:val="ListLabel 1517"/>
    <w:qFormat/>
    <w:rPr>
      <w:rFonts w:cs="Wingdings"/>
    </w:rPr>
  </w:style>
  <w:style w:type="character" w:customStyle="1" w:styleId="ListLabel1518">
    <w:name w:val="ListLabel 1518"/>
    <w:qFormat/>
    <w:rPr>
      <w:rFonts w:cs="Wingdings"/>
      <w:sz w:val="22"/>
    </w:rPr>
  </w:style>
  <w:style w:type="character" w:customStyle="1" w:styleId="ListLabel1519">
    <w:name w:val="ListLabel 1519"/>
    <w:qFormat/>
    <w:rPr>
      <w:rFonts w:cs="Courier New"/>
    </w:rPr>
  </w:style>
  <w:style w:type="character" w:customStyle="1" w:styleId="ListLabel1520">
    <w:name w:val="ListLabel 1520"/>
    <w:qFormat/>
    <w:rPr>
      <w:rFonts w:cs="Wingdings"/>
    </w:rPr>
  </w:style>
  <w:style w:type="character" w:customStyle="1" w:styleId="ListLabel1521">
    <w:name w:val="ListLabel 1521"/>
    <w:qFormat/>
    <w:rPr>
      <w:rFonts w:cs="Symbol"/>
    </w:rPr>
  </w:style>
  <w:style w:type="character" w:customStyle="1" w:styleId="ListLabel1522">
    <w:name w:val="ListLabel 1522"/>
    <w:qFormat/>
    <w:rPr>
      <w:rFonts w:cs="Courier New"/>
    </w:rPr>
  </w:style>
  <w:style w:type="character" w:customStyle="1" w:styleId="ListLabel1523">
    <w:name w:val="ListLabel 1523"/>
    <w:qFormat/>
    <w:rPr>
      <w:rFonts w:cs="Wingdings"/>
    </w:rPr>
  </w:style>
  <w:style w:type="character" w:customStyle="1" w:styleId="ListLabel1524">
    <w:name w:val="ListLabel 1524"/>
    <w:qFormat/>
    <w:rPr>
      <w:rFonts w:cs="Symbol"/>
    </w:rPr>
  </w:style>
  <w:style w:type="character" w:customStyle="1" w:styleId="ListLabel1525">
    <w:name w:val="ListLabel 1525"/>
    <w:qFormat/>
    <w:rPr>
      <w:rFonts w:cs="Courier New"/>
    </w:rPr>
  </w:style>
  <w:style w:type="character" w:customStyle="1" w:styleId="ListLabel1526">
    <w:name w:val="ListLabel 1526"/>
    <w:qFormat/>
    <w:rPr>
      <w:rFonts w:cs="Wingdings"/>
    </w:rPr>
  </w:style>
  <w:style w:type="character" w:customStyle="1" w:styleId="ListLabel1527">
    <w:name w:val="ListLabel 1527"/>
    <w:qFormat/>
    <w:rPr>
      <w:rFonts w:ascii="Arial" w:hAnsi="Arial" w:cs="Wingdings"/>
      <w:sz w:val="22"/>
    </w:rPr>
  </w:style>
  <w:style w:type="character" w:customStyle="1" w:styleId="ListLabel1528">
    <w:name w:val="ListLabel 1528"/>
    <w:qFormat/>
    <w:rPr>
      <w:rFonts w:cs="Courier New"/>
    </w:rPr>
  </w:style>
  <w:style w:type="character" w:customStyle="1" w:styleId="ListLabel1529">
    <w:name w:val="ListLabel 1529"/>
    <w:qFormat/>
    <w:rPr>
      <w:rFonts w:cs="Wingdings"/>
    </w:rPr>
  </w:style>
  <w:style w:type="character" w:customStyle="1" w:styleId="ListLabel1530">
    <w:name w:val="ListLabel 1530"/>
    <w:qFormat/>
    <w:rPr>
      <w:rFonts w:cs="Symbol"/>
    </w:rPr>
  </w:style>
  <w:style w:type="character" w:customStyle="1" w:styleId="ListLabel1531">
    <w:name w:val="ListLabel 1531"/>
    <w:qFormat/>
    <w:rPr>
      <w:rFonts w:cs="Courier New"/>
    </w:rPr>
  </w:style>
  <w:style w:type="character" w:customStyle="1" w:styleId="ListLabel1532">
    <w:name w:val="ListLabel 1532"/>
    <w:qFormat/>
    <w:rPr>
      <w:rFonts w:cs="Wingdings"/>
    </w:rPr>
  </w:style>
  <w:style w:type="character" w:customStyle="1" w:styleId="ListLabel1533">
    <w:name w:val="ListLabel 1533"/>
    <w:qFormat/>
    <w:rPr>
      <w:rFonts w:cs="Symbol"/>
    </w:rPr>
  </w:style>
  <w:style w:type="character" w:customStyle="1" w:styleId="ListLabel1534">
    <w:name w:val="ListLabel 1534"/>
    <w:qFormat/>
    <w:rPr>
      <w:rFonts w:cs="Courier New"/>
    </w:rPr>
  </w:style>
  <w:style w:type="character" w:customStyle="1" w:styleId="ListLabel1535">
    <w:name w:val="ListLabel 1535"/>
    <w:qFormat/>
    <w:rPr>
      <w:rFonts w:cs="Wingdings"/>
    </w:rPr>
  </w:style>
  <w:style w:type="character" w:customStyle="1" w:styleId="ListLabel1536">
    <w:name w:val="ListLabel 1536"/>
    <w:qFormat/>
    <w:rPr>
      <w:rFonts w:ascii="Arial" w:hAnsi="Arial" w:cs="Wingdings"/>
      <w:sz w:val="22"/>
    </w:rPr>
  </w:style>
  <w:style w:type="character" w:customStyle="1" w:styleId="ListLabel1537">
    <w:name w:val="ListLabel 1537"/>
    <w:qFormat/>
    <w:rPr>
      <w:rFonts w:cs="Courier New"/>
    </w:rPr>
  </w:style>
  <w:style w:type="character" w:customStyle="1" w:styleId="ListLabel1538">
    <w:name w:val="ListLabel 1538"/>
    <w:qFormat/>
    <w:rPr>
      <w:rFonts w:cs="Wingdings"/>
    </w:rPr>
  </w:style>
  <w:style w:type="character" w:customStyle="1" w:styleId="ListLabel1539">
    <w:name w:val="ListLabel 1539"/>
    <w:qFormat/>
    <w:rPr>
      <w:rFonts w:cs="Symbol"/>
    </w:rPr>
  </w:style>
  <w:style w:type="character" w:customStyle="1" w:styleId="ListLabel1540">
    <w:name w:val="ListLabel 1540"/>
    <w:qFormat/>
    <w:rPr>
      <w:rFonts w:cs="Courier New"/>
    </w:rPr>
  </w:style>
  <w:style w:type="character" w:customStyle="1" w:styleId="ListLabel1541">
    <w:name w:val="ListLabel 1541"/>
    <w:qFormat/>
    <w:rPr>
      <w:rFonts w:cs="Wingdings"/>
    </w:rPr>
  </w:style>
  <w:style w:type="character" w:customStyle="1" w:styleId="ListLabel1542">
    <w:name w:val="ListLabel 1542"/>
    <w:qFormat/>
    <w:rPr>
      <w:rFonts w:cs="Symbol"/>
    </w:rPr>
  </w:style>
  <w:style w:type="character" w:customStyle="1" w:styleId="ListLabel1543">
    <w:name w:val="ListLabel 1543"/>
    <w:qFormat/>
    <w:rPr>
      <w:rFonts w:cs="Courier New"/>
    </w:rPr>
  </w:style>
  <w:style w:type="character" w:customStyle="1" w:styleId="ListLabel1544">
    <w:name w:val="ListLabel 1544"/>
    <w:qFormat/>
    <w:rPr>
      <w:rFonts w:cs="Wingdings"/>
    </w:rPr>
  </w:style>
  <w:style w:type="character" w:customStyle="1" w:styleId="ListLabel1545">
    <w:name w:val="ListLabel 1545"/>
    <w:qFormat/>
    <w:rPr>
      <w:rFonts w:ascii="Arial" w:hAnsi="Arial" w:cs="Wingdings"/>
      <w:sz w:val="22"/>
    </w:rPr>
  </w:style>
  <w:style w:type="character" w:customStyle="1" w:styleId="ListLabel1546">
    <w:name w:val="ListLabel 1546"/>
    <w:qFormat/>
    <w:rPr>
      <w:rFonts w:cs="Courier New"/>
    </w:rPr>
  </w:style>
  <w:style w:type="character" w:customStyle="1" w:styleId="ListLabel1547">
    <w:name w:val="ListLabel 1547"/>
    <w:qFormat/>
    <w:rPr>
      <w:rFonts w:cs="Wingdings"/>
    </w:rPr>
  </w:style>
  <w:style w:type="character" w:customStyle="1" w:styleId="ListLabel1548">
    <w:name w:val="ListLabel 1548"/>
    <w:qFormat/>
    <w:rPr>
      <w:rFonts w:cs="Symbol"/>
    </w:rPr>
  </w:style>
  <w:style w:type="character" w:customStyle="1" w:styleId="ListLabel1549">
    <w:name w:val="ListLabel 1549"/>
    <w:qFormat/>
    <w:rPr>
      <w:rFonts w:cs="Courier New"/>
    </w:rPr>
  </w:style>
  <w:style w:type="character" w:customStyle="1" w:styleId="ListLabel1550">
    <w:name w:val="ListLabel 1550"/>
    <w:qFormat/>
    <w:rPr>
      <w:rFonts w:cs="Wingdings"/>
    </w:rPr>
  </w:style>
  <w:style w:type="character" w:customStyle="1" w:styleId="ListLabel1551">
    <w:name w:val="ListLabel 1551"/>
    <w:qFormat/>
    <w:rPr>
      <w:rFonts w:cs="Symbol"/>
    </w:rPr>
  </w:style>
  <w:style w:type="character" w:customStyle="1" w:styleId="ListLabel1552">
    <w:name w:val="ListLabel 1552"/>
    <w:qFormat/>
    <w:rPr>
      <w:rFonts w:cs="Courier New"/>
    </w:rPr>
  </w:style>
  <w:style w:type="character" w:customStyle="1" w:styleId="ListLabel1553">
    <w:name w:val="ListLabel 1553"/>
    <w:qFormat/>
    <w:rPr>
      <w:rFonts w:cs="Wingdings"/>
    </w:rPr>
  </w:style>
  <w:style w:type="character" w:customStyle="1" w:styleId="ListLabel1554">
    <w:name w:val="ListLabel 1554"/>
    <w:qFormat/>
    <w:rPr>
      <w:rFonts w:ascii="Arial" w:hAnsi="Arial" w:cs="Wingdings"/>
      <w:sz w:val="22"/>
    </w:rPr>
  </w:style>
  <w:style w:type="character" w:customStyle="1" w:styleId="ListLabel1555">
    <w:name w:val="ListLabel 1555"/>
    <w:qFormat/>
    <w:rPr>
      <w:rFonts w:cs="Courier New"/>
    </w:rPr>
  </w:style>
  <w:style w:type="character" w:customStyle="1" w:styleId="ListLabel1556">
    <w:name w:val="ListLabel 1556"/>
    <w:qFormat/>
    <w:rPr>
      <w:rFonts w:cs="Wingdings"/>
    </w:rPr>
  </w:style>
  <w:style w:type="character" w:customStyle="1" w:styleId="ListLabel1557">
    <w:name w:val="ListLabel 1557"/>
    <w:qFormat/>
    <w:rPr>
      <w:rFonts w:cs="Symbol"/>
    </w:rPr>
  </w:style>
  <w:style w:type="character" w:customStyle="1" w:styleId="ListLabel1558">
    <w:name w:val="ListLabel 1558"/>
    <w:qFormat/>
    <w:rPr>
      <w:rFonts w:cs="Courier New"/>
    </w:rPr>
  </w:style>
  <w:style w:type="character" w:customStyle="1" w:styleId="ListLabel1559">
    <w:name w:val="ListLabel 1559"/>
    <w:qFormat/>
    <w:rPr>
      <w:rFonts w:cs="Wingdings"/>
    </w:rPr>
  </w:style>
  <w:style w:type="character" w:customStyle="1" w:styleId="ListLabel1560">
    <w:name w:val="ListLabel 1560"/>
    <w:qFormat/>
    <w:rPr>
      <w:rFonts w:cs="Symbol"/>
    </w:rPr>
  </w:style>
  <w:style w:type="character" w:customStyle="1" w:styleId="ListLabel1561">
    <w:name w:val="ListLabel 1561"/>
    <w:qFormat/>
    <w:rPr>
      <w:rFonts w:cs="Courier New"/>
    </w:rPr>
  </w:style>
  <w:style w:type="character" w:customStyle="1" w:styleId="ListLabel1562">
    <w:name w:val="ListLabel 1562"/>
    <w:qFormat/>
    <w:rPr>
      <w:rFonts w:cs="Wingdings"/>
    </w:rPr>
  </w:style>
  <w:style w:type="character" w:customStyle="1" w:styleId="ListLabel1563">
    <w:name w:val="ListLabel 1563"/>
    <w:qFormat/>
    <w:rPr>
      <w:rFonts w:ascii="Arial" w:hAnsi="Arial" w:cs="Wingdings"/>
      <w:sz w:val="22"/>
    </w:rPr>
  </w:style>
  <w:style w:type="character" w:customStyle="1" w:styleId="ListLabel1564">
    <w:name w:val="ListLabel 1564"/>
    <w:qFormat/>
    <w:rPr>
      <w:rFonts w:cs="Courier New"/>
    </w:rPr>
  </w:style>
  <w:style w:type="character" w:customStyle="1" w:styleId="ListLabel1565">
    <w:name w:val="ListLabel 1565"/>
    <w:qFormat/>
    <w:rPr>
      <w:rFonts w:cs="Wingdings"/>
    </w:rPr>
  </w:style>
  <w:style w:type="character" w:customStyle="1" w:styleId="ListLabel1566">
    <w:name w:val="ListLabel 1566"/>
    <w:qFormat/>
    <w:rPr>
      <w:rFonts w:cs="Symbol"/>
    </w:rPr>
  </w:style>
  <w:style w:type="character" w:customStyle="1" w:styleId="ListLabel1567">
    <w:name w:val="ListLabel 1567"/>
    <w:qFormat/>
    <w:rPr>
      <w:rFonts w:cs="Courier New"/>
    </w:rPr>
  </w:style>
  <w:style w:type="character" w:customStyle="1" w:styleId="ListLabel1568">
    <w:name w:val="ListLabel 1568"/>
    <w:qFormat/>
    <w:rPr>
      <w:rFonts w:cs="Wingdings"/>
    </w:rPr>
  </w:style>
  <w:style w:type="character" w:customStyle="1" w:styleId="ListLabel1569">
    <w:name w:val="ListLabel 1569"/>
    <w:qFormat/>
    <w:rPr>
      <w:rFonts w:cs="Symbol"/>
    </w:rPr>
  </w:style>
  <w:style w:type="character" w:customStyle="1" w:styleId="ListLabel1570">
    <w:name w:val="ListLabel 1570"/>
    <w:qFormat/>
    <w:rPr>
      <w:rFonts w:cs="Courier New"/>
    </w:rPr>
  </w:style>
  <w:style w:type="character" w:customStyle="1" w:styleId="ListLabel1571">
    <w:name w:val="ListLabel 1571"/>
    <w:qFormat/>
    <w:rPr>
      <w:rFonts w:cs="Wingdings"/>
    </w:rPr>
  </w:style>
  <w:style w:type="character" w:customStyle="1" w:styleId="ListLabel1572">
    <w:name w:val="ListLabel 1572"/>
    <w:qFormat/>
    <w:rPr>
      <w:rFonts w:ascii="Arial" w:hAnsi="Arial" w:cs="Wingdings"/>
      <w:b/>
      <w:sz w:val="22"/>
    </w:rPr>
  </w:style>
  <w:style w:type="character" w:customStyle="1" w:styleId="ListLabel1573">
    <w:name w:val="ListLabel 1573"/>
    <w:qFormat/>
    <w:rPr>
      <w:rFonts w:cs="Courier New"/>
    </w:rPr>
  </w:style>
  <w:style w:type="character" w:customStyle="1" w:styleId="ListLabel1574">
    <w:name w:val="ListLabel 1574"/>
    <w:qFormat/>
    <w:rPr>
      <w:rFonts w:cs="Wingdings"/>
    </w:rPr>
  </w:style>
  <w:style w:type="character" w:customStyle="1" w:styleId="ListLabel1575">
    <w:name w:val="ListLabel 1575"/>
    <w:qFormat/>
    <w:rPr>
      <w:rFonts w:cs="Symbol"/>
    </w:rPr>
  </w:style>
  <w:style w:type="character" w:customStyle="1" w:styleId="ListLabel1576">
    <w:name w:val="ListLabel 1576"/>
    <w:qFormat/>
    <w:rPr>
      <w:rFonts w:cs="Courier New"/>
    </w:rPr>
  </w:style>
  <w:style w:type="character" w:customStyle="1" w:styleId="ListLabel1577">
    <w:name w:val="ListLabel 1577"/>
    <w:qFormat/>
    <w:rPr>
      <w:rFonts w:cs="Wingdings"/>
    </w:rPr>
  </w:style>
  <w:style w:type="character" w:customStyle="1" w:styleId="ListLabel1578">
    <w:name w:val="ListLabel 1578"/>
    <w:qFormat/>
    <w:rPr>
      <w:rFonts w:cs="Symbol"/>
    </w:rPr>
  </w:style>
  <w:style w:type="character" w:customStyle="1" w:styleId="ListLabel1579">
    <w:name w:val="ListLabel 1579"/>
    <w:qFormat/>
    <w:rPr>
      <w:rFonts w:cs="Courier New"/>
    </w:rPr>
  </w:style>
  <w:style w:type="character" w:customStyle="1" w:styleId="ListLabel1580">
    <w:name w:val="ListLabel 1580"/>
    <w:qFormat/>
    <w:rPr>
      <w:rFonts w:cs="Wingdings"/>
    </w:rPr>
  </w:style>
  <w:style w:type="character" w:customStyle="1" w:styleId="ListLabel1581">
    <w:name w:val="ListLabel 1581"/>
    <w:qFormat/>
    <w:rPr>
      <w:rFonts w:ascii="Arial" w:hAnsi="Arial" w:cs="Wingdings"/>
      <w:b/>
      <w:sz w:val="22"/>
    </w:rPr>
  </w:style>
  <w:style w:type="character" w:customStyle="1" w:styleId="ListLabel1582">
    <w:name w:val="ListLabel 1582"/>
    <w:qFormat/>
    <w:rPr>
      <w:rFonts w:cs="Courier New"/>
    </w:rPr>
  </w:style>
  <w:style w:type="character" w:customStyle="1" w:styleId="ListLabel1583">
    <w:name w:val="ListLabel 1583"/>
    <w:qFormat/>
    <w:rPr>
      <w:rFonts w:cs="Wingdings"/>
    </w:rPr>
  </w:style>
  <w:style w:type="character" w:customStyle="1" w:styleId="ListLabel1584">
    <w:name w:val="ListLabel 1584"/>
    <w:qFormat/>
    <w:rPr>
      <w:rFonts w:cs="Symbol"/>
    </w:rPr>
  </w:style>
  <w:style w:type="character" w:customStyle="1" w:styleId="ListLabel1585">
    <w:name w:val="ListLabel 1585"/>
    <w:qFormat/>
    <w:rPr>
      <w:rFonts w:cs="Courier New"/>
    </w:rPr>
  </w:style>
  <w:style w:type="character" w:customStyle="1" w:styleId="ListLabel1586">
    <w:name w:val="ListLabel 1586"/>
    <w:qFormat/>
    <w:rPr>
      <w:rFonts w:cs="Wingdings"/>
    </w:rPr>
  </w:style>
  <w:style w:type="character" w:customStyle="1" w:styleId="ListLabel1587">
    <w:name w:val="ListLabel 1587"/>
    <w:qFormat/>
    <w:rPr>
      <w:rFonts w:cs="Symbol"/>
    </w:rPr>
  </w:style>
  <w:style w:type="character" w:customStyle="1" w:styleId="ListLabel1588">
    <w:name w:val="ListLabel 1588"/>
    <w:qFormat/>
    <w:rPr>
      <w:rFonts w:cs="Courier New"/>
    </w:rPr>
  </w:style>
  <w:style w:type="character" w:customStyle="1" w:styleId="ListLabel1589">
    <w:name w:val="ListLabel 1589"/>
    <w:qFormat/>
    <w:rPr>
      <w:rFonts w:cs="Wingdings"/>
    </w:rPr>
  </w:style>
  <w:style w:type="character" w:customStyle="1" w:styleId="ListLabel1590">
    <w:name w:val="ListLabel 1590"/>
    <w:qFormat/>
    <w:rPr>
      <w:rFonts w:ascii="Arial" w:hAnsi="Arial" w:cs="Wingdings"/>
      <w:sz w:val="22"/>
    </w:rPr>
  </w:style>
  <w:style w:type="character" w:customStyle="1" w:styleId="ListLabel1591">
    <w:name w:val="ListLabel 1591"/>
    <w:qFormat/>
    <w:rPr>
      <w:rFonts w:cs="Courier New"/>
    </w:rPr>
  </w:style>
  <w:style w:type="character" w:customStyle="1" w:styleId="ListLabel1592">
    <w:name w:val="ListLabel 1592"/>
    <w:qFormat/>
    <w:rPr>
      <w:rFonts w:cs="Wingdings"/>
    </w:rPr>
  </w:style>
  <w:style w:type="character" w:customStyle="1" w:styleId="ListLabel1593">
    <w:name w:val="ListLabel 1593"/>
    <w:qFormat/>
    <w:rPr>
      <w:rFonts w:cs="Symbol"/>
    </w:rPr>
  </w:style>
  <w:style w:type="character" w:customStyle="1" w:styleId="ListLabel1594">
    <w:name w:val="ListLabel 1594"/>
    <w:qFormat/>
    <w:rPr>
      <w:rFonts w:cs="Courier New"/>
    </w:rPr>
  </w:style>
  <w:style w:type="character" w:customStyle="1" w:styleId="ListLabel1595">
    <w:name w:val="ListLabel 1595"/>
    <w:qFormat/>
    <w:rPr>
      <w:rFonts w:cs="Wingdings"/>
    </w:rPr>
  </w:style>
  <w:style w:type="character" w:customStyle="1" w:styleId="ListLabel1596">
    <w:name w:val="ListLabel 1596"/>
    <w:qFormat/>
    <w:rPr>
      <w:rFonts w:cs="Symbol"/>
    </w:rPr>
  </w:style>
  <w:style w:type="character" w:customStyle="1" w:styleId="ListLabel1597">
    <w:name w:val="ListLabel 1597"/>
    <w:qFormat/>
    <w:rPr>
      <w:rFonts w:cs="Courier New"/>
    </w:rPr>
  </w:style>
  <w:style w:type="character" w:customStyle="1" w:styleId="ListLabel1598">
    <w:name w:val="ListLabel 1598"/>
    <w:qFormat/>
    <w:rPr>
      <w:rFonts w:cs="Wingdings"/>
    </w:rPr>
  </w:style>
  <w:style w:type="character" w:customStyle="1" w:styleId="ListLabel1599">
    <w:name w:val="ListLabel 1599"/>
    <w:qFormat/>
    <w:rPr>
      <w:rFonts w:ascii="Arial" w:hAnsi="Arial" w:cs="Wingdings"/>
      <w:b/>
      <w:sz w:val="22"/>
    </w:rPr>
  </w:style>
  <w:style w:type="character" w:customStyle="1" w:styleId="ListLabel1600">
    <w:name w:val="ListLabel 1600"/>
    <w:qFormat/>
    <w:rPr>
      <w:rFonts w:cs="Courier New"/>
    </w:rPr>
  </w:style>
  <w:style w:type="character" w:customStyle="1" w:styleId="ListLabel1601">
    <w:name w:val="ListLabel 1601"/>
    <w:qFormat/>
    <w:rPr>
      <w:rFonts w:cs="Wingdings"/>
    </w:rPr>
  </w:style>
  <w:style w:type="character" w:customStyle="1" w:styleId="ListLabel1602">
    <w:name w:val="ListLabel 1602"/>
    <w:qFormat/>
    <w:rPr>
      <w:rFonts w:cs="Symbol"/>
    </w:rPr>
  </w:style>
  <w:style w:type="character" w:customStyle="1" w:styleId="ListLabel1603">
    <w:name w:val="ListLabel 1603"/>
    <w:qFormat/>
    <w:rPr>
      <w:rFonts w:cs="Courier New"/>
    </w:rPr>
  </w:style>
  <w:style w:type="character" w:customStyle="1" w:styleId="ListLabel1604">
    <w:name w:val="ListLabel 1604"/>
    <w:qFormat/>
    <w:rPr>
      <w:rFonts w:cs="Wingdings"/>
    </w:rPr>
  </w:style>
  <w:style w:type="character" w:customStyle="1" w:styleId="ListLabel1605">
    <w:name w:val="ListLabel 1605"/>
    <w:qFormat/>
    <w:rPr>
      <w:rFonts w:cs="Symbol"/>
    </w:rPr>
  </w:style>
  <w:style w:type="character" w:customStyle="1" w:styleId="ListLabel1606">
    <w:name w:val="ListLabel 1606"/>
    <w:qFormat/>
    <w:rPr>
      <w:rFonts w:cs="Courier New"/>
    </w:rPr>
  </w:style>
  <w:style w:type="character" w:customStyle="1" w:styleId="ListLabel1607">
    <w:name w:val="ListLabel 1607"/>
    <w:qFormat/>
    <w:rPr>
      <w:rFonts w:cs="Wingdings"/>
    </w:rPr>
  </w:style>
  <w:style w:type="character" w:customStyle="1" w:styleId="ListLabel1608">
    <w:name w:val="ListLabel 1608"/>
    <w:qFormat/>
    <w:rPr>
      <w:rFonts w:ascii="Arial" w:hAnsi="Arial" w:cs="Wingdings"/>
      <w:sz w:val="22"/>
    </w:rPr>
  </w:style>
  <w:style w:type="character" w:customStyle="1" w:styleId="ListLabel1609">
    <w:name w:val="ListLabel 1609"/>
    <w:qFormat/>
    <w:rPr>
      <w:rFonts w:cs="Courier New"/>
    </w:rPr>
  </w:style>
  <w:style w:type="character" w:customStyle="1" w:styleId="ListLabel1610">
    <w:name w:val="ListLabel 1610"/>
    <w:qFormat/>
    <w:rPr>
      <w:rFonts w:cs="Wingdings"/>
    </w:rPr>
  </w:style>
  <w:style w:type="character" w:customStyle="1" w:styleId="ListLabel1611">
    <w:name w:val="ListLabel 1611"/>
    <w:qFormat/>
    <w:rPr>
      <w:rFonts w:cs="Symbol"/>
    </w:rPr>
  </w:style>
  <w:style w:type="character" w:customStyle="1" w:styleId="ListLabel1612">
    <w:name w:val="ListLabel 1612"/>
    <w:qFormat/>
    <w:rPr>
      <w:rFonts w:cs="Courier New"/>
    </w:rPr>
  </w:style>
  <w:style w:type="character" w:customStyle="1" w:styleId="ListLabel1613">
    <w:name w:val="ListLabel 1613"/>
    <w:qFormat/>
    <w:rPr>
      <w:rFonts w:cs="Wingdings"/>
    </w:rPr>
  </w:style>
  <w:style w:type="character" w:customStyle="1" w:styleId="ListLabel1614">
    <w:name w:val="ListLabel 1614"/>
    <w:qFormat/>
    <w:rPr>
      <w:rFonts w:cs="Symbol"/>
    </w:rPr>
  </w:style>
  <w:style w:type="character" w:customStyle="1" w:styleId="ListLabel1615">
    <w:name w:val="ListLabel 1615"/>
    <w:qFormat/>
    <w:rPr>
      <w:rFonts w:cs="Courier New"/>
    </w:rPr>
  </w:style>
  <w:style w:type="character" w:customStyle="1" w:styleId="ListLabel1616">
    <w:name w:val="ListLabel 1616"/>
    <w:qFormat/>
    <w:rPr>
      <w:rFonts w:cs="Wingdings"/>
    </w:rPr>
  </w:style>
  <w:style w:type="character" w:customStyle="1" w:styleId="ListLabel1617">
    <w:name w:val="ListLabel 1617"/>
    <w:qFormat/>
    <w:rPr>
      <w:rFonts w:ascii="Arial" w:hAnsi="Arial" w:cs="Wingdings"/>
      <w:b/>
      <w:sz w:val="22"/>
    </w:rPr>
  </w:style>
  <w:style w:type="character" w:customStyle="1" w:styleId="ListLabel1618">
    <w:name w:val="ListLabel 1618"/>
    <w:qFormat/>
    <w:rPr>
      <w:rFonts w:cs="Courier New"/>
    </w:rPr>
  </w:style>
  <w:style w:type="character" w:customStyle="1" w:styleId="ListLabel1619">
    <w:name w:val="ListLabel 1619"/>
    <w:qFormat/>
    <w:rPr>
      <w:rFonts w:cs="Wingdings"/>
    </w:rPr>
  </w:style>
  <w:style w:type="character" w:customStyle="1" w:styleId="ListLabel1620">
    <w:name w:val="ListLabel 1620"/>
    <w:qFormat/>
    <w:rPr>
      <w:rFonts w:cs="Symbol"/>
    </w:rPr>
  </w:style>
  <w:style w:type="character" w:customStyle="1" w:styleId="ListLabel1621">
    <w:name w:val="ListLabel 1621"/>
    <w:qFormat/>
    <w:rPr>
      <w:rFonts w:cs="Courier New"/>
    </w:rPr>
  </w:style>
  <w:style w:type="character" w:customStyle="1" w:styleId="ListLabel1622">
    <w:name w:val="ListLabel 1622"/>
    <w:qFormat/>
    <w:rPr>
      <w:rFonts w:cs="Wingdings"/>
    </w:rPr>
  </w:style>
  <w:style w:type="character" w:customStyle="1" w:styleId="ListLabel1623">
    <w:name w:val="ListLabel 1623"/>
    <w:qFormat/>
    <w:rPr>
      <w:rFonts w:cs="Symbol"/>
    </w:rPr>
  </w:style>
  <w:style w:type="character" w:customStyle="1" w:styleId="ListLabel1624">
    <w:name w:val="ListLabel 1624"/>
    <w:qFormat/>
    <w:rPr>
      <w:rFonts w:cs="Courier New"/>
    </w:rPr>
  </w:style>
  <w:style w:type="character" w:customStyle="1" w:styleId="ListLabel1625">
    <w:name w:val="ListLabel 1625"/>
    <w:qFormat/>
    <w:rPr>
      <w:rFonts w:cs="Wingdings"/>
    </w:rPr>
  </w:style>
  <w:style w:type="character" w:customStyle="1" w:styleId="ListLabel1626">
    <w:name w:val="ListLabel 1626"/>
    <w:qFormat/>
    <w:rPr>
      <w:rFonts w:ascii="Arial" w:hAnsi="Arial" w:cs="Wingdings"/>
      <w:b/>
      <w:sz w:val="22"/>
    </w:rPr>
  </w:style>
  <w:style w:type="character" w:customStyle="1" w:styleId="ListLabel1627">
    <w:name w:val="ListLabel 1627"/>
    <w:qFormat/>
    <w:rPr>
      <w:rFonts w:cs="Courier New"/>
    </w:rPr>
  </w:style>
  <w:style w:type="character" w:customStyle="1" w:styleId="ListLabel1628">
    <w:name w:val="ListLabel 1628"/>
    <w:qFormat/>
    <w:rPr>
      <w:rFonts w:cs="Wingdings"/>
    </w:rPr>
  </w:style>
  <w:style w:type="character" w:customStyle="1" w:styleId="ListLabel1629">
    <w:name w:val="ListLabel 1629"/>
    <w:qFormat/>
    <w:rPr>
      <w:rFonts w:cs="Symbol"/>
    </w:rPr>
  </w:style>
  <w:style w:type="character" w:customStyle="1" w:styleId="ListLabel1630">
    <w:name w:val="ListLabel 1630"/>
    <w:qFormat/>
    <w:rPr>
      <w:rFonts w:cs="Courier New"/>
    </w:rPr>
  </w:style>
  <w:style w:type="character" w:customStyle="1" w:styleId="ListLabel1631">
    <w:name w:val="ListLabel 1631"/>
    <w:qFormat/>
    <w:rPr>
      <w:rFonts w:cs="Wingdings"/>
    </w:rPr>
  </w:style>
  <w:style w:type="character" w:customStyle="1" w:styleId="ListLabel1632">
    <w:name w:val="ListLabel 1632"/>
    <w:qFormat/>
    <w:rPr>
      <w:rFonts w:cs="Symbol"/>
    </w:rPr>
  </w:style>
  <w:style w:type="character" w:customStyle="1" w:styleId="ListLabel1633">
    <w:name w:val="ListLabel 1633"/>
    <w:qFormat/>
    <w:rPr>
      <w:rFonts w:cs="Courier New"/>
    </w:rPr>
  </w:style>
  <w:style w:type="character" w:customStyle="1" w:styleId="ListLabel1634">
    <w:name w:val="ListLabel 1634"/>
    <w:qFormat/>
    <w:rPr>
      <w:rFonts w:cs="Wingdings"/>
    </w:rPr>
  </w:style>
  <w:style w:type="character" w:customStyle="1" w:styleId="ListLabel1635">
    <w:name w:val="ListLabel 1635"/>
    <w:qFormat/>
    <w:rPr>
      <w:rFonts w:ascii="Arial" w:hAnsi="Arial" w:cs="Wingdings"/>
      <w:sz w:val="22"/>
    </w:rPr>
  </w:style>
  <w:style w:type="character" w:customStyle="1" w:styleId="ListLabel1636">
    <w:name w:val="ListLabel 1636"/>
    <w:qFormat/>
    <w:rPr>
      <w:rFonts w:cs="Courier New"/>
    </w:rPr>
  </w:style>
  <w:style w:type="character" w:customStyle="1" w:styleId="ListLabel1637">
    <w:name w:val="ListLabel 1637"/>
    <w:qFormat/>
    <w:rPr>
      <w:rFonts w:cs="Wingdings"/>
    </w:rPr>
  </w:style>
  <w:style w:type="character" w:customStyle="1" w:styleId="ListLabel1638">
    <w:name w:val="ListLabel 1638"/>
    <w:qFormat/>
    <w:rPr>
      <w:rFonts w:cs="Symbol"/>
    </w:rPr>
  </w:style>
  <w:style w:type="character" w:customStyle="1" w:styleId="ListLabel1639">
    <w:name w:val="ListLabel 1639"/>
    <w:qFormat/>
    <w:rPr>
      <w:rFonts w:cs="Courier New"/>
    </w:rPr>
  </w:style>
  <w:style w:type="character" w:customStyle="1" w:styleId="ListLabel1640">
    <w:name w:val="ListLabel 1640"/>
    <w:qFormat/>
    <w:rPr>
      <w:rFonts w:cs="Wingdings"/>
    </w:rPr>
  </w:style>
  <w:style w:type="character" w:customStyle="1" w:styleId="ListLabel1641">
    <w:name w:val="ListLabel 1641"/>
    <w:qFormat/>
    <w:rPr>
      <w:rFonts w:cs="Symbol"/>
    </w:rPr>
  </w:style>
  <w:style w:type="character" w:customStyle="1" w:styleId="ListLabel1642">
    <w:name w:val="ListLabel 1642"/>
    <w:qFormat/>
    <w:rPr>
      <w:rFonts w:cs="Courier New"/>
    </w:rPr>
  </w:style>
  <w:style w:type="character" w:customStyle="1" w:styleId="ListLabel1643">
    <w:name w:val="ListLabel 1643"/>
    <w:qFormat/>
    <w:rPr>
      <w:rFonts w:cs="Wingdings"/>
    </w:rPr>
  </w:style>
  <w:style w:type="character" w:customStyle="1" w:styleId="ListLabel1644">
    <w:name w:val="ListLabel 1644"/>
    <w:qFormat/>
    <w:rPr>
      <w:rFonts w:ascii="Arial" w:hAnsi="Arial" w:cs="Wingdings"/>
      <w:b/>
      <w:sz w:val="22"/>
    </w:rPr>
  </w:style>
  <w:style w:type="character" w:customStyle="1" w:styleId="ListLabel1645">
    <w:name w:val="ListLabel 1645"/>
    <w:qFormat/>
    <w:rPr>
      <w:rFonts w:cs="Courier New"/>
    </w:rPr>
  </w:style>
  <w:style w:type="character" w:customStyle="1" w:styleId="ListLabel1646">
    <w:name w:val="ListLabel 1646"/>
    <w:qFormat/>
    <w:rPr>
      <w:rFonts w:cs="Wingdings"/>
    </w:rPr>
  </w:style>
  <w:style w:type="character" w:customStyle="1" w:styleId="ListLabel1647">
    <w:name w:val="ListLabel 1647"/>
    <w:qFormat/>
    <w:rPr>
      <w:rFonts w:cs="Symbol"/>
    </w:rPr>
  </w:style>
  <w:style w:type="character" w:customStyle="1" w:styleId="ListLabel1648">
    <w:name w:val="ListLabel 1648"/>
    <w:qFormat/>
    <w:rPr>
      <w:rFonts w:cs="Courier New"/>
    </w:rPr>
  </w:style>
  <w:style w:type="character" w:customStyle="1" w:styleId="ListLabel1649">
    <w:name w:val="ListLabel 1649"/>
    <w:qFormat/>
    <w:rPr>
      <w:rFonts w:cs="Wingdings"/>
    </w:rPr>
  </w:style>
  <w:style w:type="character" w:customStyle="1" w:styleId="ListLabel1650">
    <w:name w:val="ListLabel 1650"/>
    <w:qFormat/>
    <w:rPr>
      <w:rFonts w:cs="Symbol"/>
    </w:rPr>
  </w:style>
  <w:style w:type="character" w:customStyle="1" w:styleId="ListLabel1651">
    <w:name w:val="ListLabel 1651"/>
    <w:qFormat/>
    <w:rPr>
      <w:rFonts w:cs="Courier New"/>
    </w:rPr>
  </w:style>
  <w:style w:type="character" w:customStyle="1" w:styleId="ListLabel1652">
    <w:name w:val="ListLabel 1652"/>
    <w:qFormat/>
    <w:rPr>
      <w:rFonts w:cs="Wingdings"/>
    </w:rPr>
  </w:style>
  <w:style w:type="character" w:customStyle="1" w:styleId="ListLabel1653">
    <w:name w:val="ListLabel 1653"/>
    <w:qFormat/>
    <w:rPr>
      <w:rFonts w:ascii="Arial" w:hAnsi="Arial" w:cs="Wingdings"/>
      <w:sz w:val="22"/>
    </w:rPr>
  </w:style>
  <w:style w:type="character" w:customStyle="1" w:styleId="ListLabel1654">
    <w:name w:val="ListLabel 1654"/>
    <w:qFormat/>
    <w:rPr>
      <w:rFonts w:cs="Courier New"/>
    </w:rPr>
  </w:style>
  <w:style w:type="character" w:customStyle="1" w:styleId="ListLabel1655">
    <w:name w:val="ListLabel 1655"/>
    <w:qFormat/>
    <w:rPr>
      <w:rFonts w:cs="Wingdings"/>
    </w:rPr>
  </w:style>
  <w:style w:type="character" w:customStyle="1" w:styleId="ListLabel1656">
    <w:name w:val="ListLabel 1656"/>
    <w:qFormat/>
    <w:rPr>
      <w:rFonts w:cs="Symbol"/>
    </w:rPr>
  </w:style>
  <w:style w:type="character" w:customStyle="1" w:styleId="ListLabel1657">
    <w:name w:val="ListLabel 1657"/>
    <w:qFormat/>
    <w:rPr>
      <w:rFonts w:cs="Courier New"/>
    </w:rPr>
  </w:style>
  <w:style w:type="character" w:customStyle="1" w:styleId="ListLabel1658">
    <w:name w:val="ListLabel 1658"/>
    <w:qFormat/>
    <w:rPr>
      <w:rFonts w:cs="Wingdings"/>
    </w:rPr>
  </w:style>
  <w:style w:type="character" w:customStyle="1" w:styleId="ListLabel1659">
    <w:name w:val="ListLabel 1659"/>
    <w:qFormat/>
    <w:rPr>
      <w:rFonts w:cs="Symbol"/>
    </w:rPr>
  </w:style>
  <w:style w:type="character" w:customStyle="1" w:styleId="ListLabel1660">
    <w:name w:val="ListLabel 1660"/>
    <w:qFormat/>
    <w:rPr>
      <w:rFonts w:cs="Courier New"/>
    </w:rPr>
  </w:style>
  <w:style w:type="character" w:customStyle="1" w:styleId="ListLabel1661">
    <w:name w:val="ListLabel 1661"/>
    <w:qFormat/>
    <w:rPr>
      <w:rFonts w:cs="Wingdings"/>
    </w:rPr>
  </w:style>
  <w:style w:type="character" w:customStyle="1" w:styleId="ListLabel1662">
    <w:name w:val="ListLabel 1662"/>
    <w:qFormat/>
    <w:rPr>
      <w:rFonts w:ascii="Arial" w:hAnsi="Arial" w:cs="Wingdings"/>
      <w:b/>
      <w:sz w:val="22"/>
    </w:rPr>
  </w:style>
  <w:style w:type="character" w:customStyle="1" w:styleId="ListLabel1663">
    <w:name w:val="ListLabel 1663"/>
    <w:qFormat/>
    <w:rPr>
      <w:rFonts w:cs="Courier New"/>
    </w:rPr>
  </w:style>
  <w:style w:type="character" w:customStyle="1" w:styleId="ListLabel1664">
    <w:name w:val="ListLabel 1664"/>
    <w:qFormat/>
    <w:rPr>
      <w:rFonts w:cs="Wingdings"/>
    </w:rPr>
  </w:style>
  <w:style w:type="character" w:customStyle="1" w:styleId="ListLabel1665">
    <w:name w:val="ListLabel 1665"/>
    <w:qFormat/>
    <w:rPr>
      <w:rFonts w:cs="Symbol"/>
    </w:rPr>
  </w:style>
  <w:style w:type="character" w:customStyle="1" w:styleId="ListLabel1666">
    <w:name w:val="ListLabel 1666"/>
    <w:qFormat/>
    <w:rPr>
      <w:rFonts w:cs="Courier New"/>
    </w:rPr>
  </w:style>
  <w:style w:type="character" w:customStyle="1" w:styleId="ListLabel1667">
    <w:name w:val="ListLabel 1667"/>
    <w:qFormat/>
    <w:rPr>
      <w:rFonts w:cs="Wingdings"/>
    </w:rPr>
  </w:style>
  <w:style w:type="character" w:customStyle="1" w:styleId="ListLabel1668">
    <w:name w:val="ListLabel 1668"/>
    <w:qFormat/>
    <w:rPr>
      <w:rFonts w:cs="Symbol"/>
    </w:rPr>
  </w:style>
  <w:style w:type="character" w:customStyle="1" w:styleId="ListLabel1669">
    <w:name w:val="ListLabel 1669"/>
    <w:qFormat/>
    <w:rPr>
      <w:rFonts w:cs="Courier New"/>
    </w:rPr>
  </w:style>
  <w:style w:type="character" w:customStyle="1" w:styleId="ListLabel1670">
    <w:name w:val="ListLabel 1670"/>
    <w:qFormat/>
    <w:rPr>
      <w:rFonts w:cs="Wingdings"/>
    </w:rPr>
  </w:style>
  <w:style w:type="character" w:customStyle="1" w:styleId="ListLabel1671">
    <w:name w:val="ListLabel 1671"/>
    <w:qFormat/>
    <w:rPr>
      <w:rFonts w:ascii="Arial" w:hAnsi="Arial" w:cs="Wingdings"/>
      <w:b/>
      <w:sz w:val="22"/>
    </w:rPr>
  </w:style>
  <w:style w:type="character" w:customStyle="1" w:styleId="ListLabel1672">
    <w:name w:val="ListLabel 1672"/>
    <w:qFormat/>
    <w:rPr>
      <w:rFonts w:cs="Courier New"/>
    </w:rPr>
  </w:style>
  <w:style w:type="character" w:customStyle="1" w:styleId="ListLabel1673">
    <w:name w:val="ListLabel 1673"/>
    <w:qFormat/>
    <w:rPr>
      <w:rFonts w:cs="Wingdings"/>
    </w:rPr>
  </w:style>
  <w:style w:type="character" w:customStyle="1" w:styleId="ListLabel1674">
    <w:name w:val="ListLabel 1674"/>
    <w:qFormat/>
    <w:rPr>
      <w:rFonts w:cs="Symbol"/>
    </w:rPr>
  </w:style>
  <w:style w:type="character" w:customStyle="1" w:styleId="ListLabel1675">
    <w:name w:val="ListLabel 1675"/>
    <w:qFormat/>
    <w:rPr>
      <w:rFonts w:cs="Courier New"/>
    </w:rPr>
  </w:style>
  <w:style w:type="character" w:customStyle="1" w:styleId="ListLabel1676">
    <w:name w:val="ListLabel 1676"/>
    <w:qFormat/>
    <w:rPr>
      <w:rFonts w:cs="Wingdings"/>
    </w:rPr>
  </w:style>
  <w:style w:type="character" w:customStyle="1" w:styleId="ListLabel1677">
    <w:name w:val="ListLabel 1677"/>
    <w:qFormat/>
    <w:rPr>
      <w:rFonts w:cs="Symbol"/>
    </w:rPr>
  </w:style>
  <w:style w:type="character" w:customStyle="1" w:styleId="ListLabel1678">
    <w:name w:val="ListLabel 1678"/>
    <w:qFormat/>
    <w:rPr>
      <w:rFonts w:cs="Courier New"/>
    </w:rPr>
  </w:style>
  <w:style w:type="character" w:customStyle="1" w:styleId="ListLabel1679">
    <w:name w:val="ListLabel 1679"/>
    <w:qFormat/>
    <w:rPr>
      <w:rFonts w:cs="Wingdings"/>
    </w:rPr>
  </w:style>
  <w:style w:type="character" w:customStyle="1" w:styleId="ListLabel1680">
    <w:name w:val="ListLabel 1680"/>
    <w:qFormat/>
    <w:rPr>
      <w:rFonts w:ascii="Arial" w:hAnsi="Arial" w:cs="Wingdings"/>
      <w:b/>
      <w:sz w:val="22"/>
    </w:rPr>
  </w:style>
  <w:style w:type="character" w:customStyle="1" w:styleId="ListLabel1681">
    <w:name w:val="ListLabel 1681"/>
    <w:qFormat/>
    <w:rPr>
      <w:rFonts w:cs="Courier New"/>
    </w:rPr>
  </w:style>
  <w:style w:type="character" w:customStyle="1" w:styleId="ListLabel1682">
    <w:name w:val="ListLabel 1682"/>
    <w:qFormat/>
    <w:rPr>
      <w:rFonts w:cs="Wingdings"/>
    </w:rPr>
  </w:style>
  <w:style w:type="character" w:customStyle="1" w:styleId="ListLabel1683">
    <w:name w:val="ListLabel 1683"/>
    <w:qFormat/>
    <w:rPr>
      <w:rFonts w:cs="Symbol"/>
    </w:rPr>
  </w:style>
  <w:style w:type="character" w:customStyle="1" w:styleId="ListLabel1684">
    <w:name w:val="ListLabel 1684"/>
    <w:qFormat/>
    <w:rPr>
      <w:rFonts w:cs="Courier New"/>
    </w:rPr>
  </w:style>
  <w:style w:type="character" w:customStyle="1" w:styleId="ListLabel1685">
    <w:name w:val="ListLabel 1685"/>
    <w:qFormat/>
    <w:rPr>
      <w:rFonts w:cs="Wingdings"/>
    </w:rPr>
  </w:style>
  <w:style w:type="character" w:customStyle="1" w:styleId="ListLabel1686">
    <w:name w:val="ListLabel 1686"/>
    <w:qFormat/>
    <w:rPr>
      <w:rFonts w:cs="Symbol"/>
    </w:rPr>
  </w:style>
  <w:style w:type="character" w:customStyle="1" w:styleId="ListLabel1687">
    <w:name w:val="ListLabel 1687"/>
    <w:qFormat/>
    <w:rPr>
      <w:rFonts w:cs="Courier New"/>
    </w:rPr>
  </w:style>
  <w:style w:type="character" w:customStyle="1" w:styleId="ListLabel1688">
    <w:name w:val="ListLabel 1688"/>
    <w:qFormat/>
    <w:rPr>
      <w:rFonts w:cs="Wingdings"/>
    </w:rPr>
  </w:style>
  <w:style w:type="character" w:customStyle="1" w:styleId="ListLabel1689">
    <w:name w:val="ListLabel 1689"/>
    <w:qFormat/>
    <w:rPr>
      <w:rFonts w:cs="Wingdings"/>
      <w:b w:val="0"/>
      <w:i w:val="0"/>
      <w:strike w:val="0"/>
      <w:dstrike w:val="0"/>
      <w:color w:val="000000"/>
      <w:position w:val="0"/>
      <w:sz w:val="20"/>
      <w:szCs w:val="22"/>
      <w:u w:val="none"/>
      <w:vertAlign w:val="baseline"/>
    </w:rPr>
  </w:style>
  <w:style w:type="character" w:customStyle="1" w:styleId="ListLabel1690">
    <w:name w:val="ListLabel 1690"/>
    <w:qFormat/>
    <w:rPr>
      <w:rFonts w:cs="Segoe UI Symbol"/>
      <w:b w:val="0"/>
      <w:i w:val="0"/>
      <w:strike w:val="0"/>
      <w:dstrike w:val="0"/>
      <w:color w:val="000000"/>
      <w:position w:val="0"/>
      <w:sz w:val="22"/>
      <w:szCs w:val="22"/>
      <w:u w:val="none"/>
      <w:vertAlign w:val="baseline"/>
    </w:rPr>
  </w:style>
  <w:style w:type="character" w:customStyle="1" w:styleId="ListLabel1691">
    <w:name w:val="ListLabel 1691"/>
    <w:qFormat/>
    <w:rPr>
      <w:rFonts w:cs="Segoe UI Symbol"/>
      <w:b w:val="0"/>
      <w:i w:val="0"/>
      <w:strike w:val="0"/>
      <w:dstrike w:val="0"/>
      <w:color w:val="000000"/>
      <w:position w:val="0"/>
      <w:sz w:val="22"/>
      <w:szCs w:val="22"/>
      <w:u w:val="none"/>
      <w:vertAlign w:val="baseline"/>
    </w:rPr>
  </w:style>
  <w:style w:type="character" w:customStyle="1" w:styleId="ListLabel1692">
    <w:name w:val="ListLabel 1692"/>
    <w:qFormat/>
    <w:rPr>
      <w:rFonts w:cs="Arial"/>
      <w:b w:val="0"/>
      <w:i w:val="0"/>
      <w:strike w:val="0"/>
      <w:dstrike w:val="0"/>
      <w:color w:val="000000"/>
      <w:position w:val="0"/>
      <w:sz w:val="22"/>
      <w:szCs w:val="22"/>
      <w:u w:val="none"/>
      <w:vertAlign w:val="baseline"/>
    </w:rPr>
  </w:style>
  <w:style w:type="character" w:customStyle="1" w:styleId="ListLabel1693">
    <w:name w:val="ListLabel 1693"/>
    <w:qFormat/>
    <w:rPr>
      <w:rFonts w:cs="Segoe UI Symbol"/>
      <w:b w:val="0"/>
      <w:i w:val="0"/>
      <w:strike w:val="0"/>
      <w:dstrike w:val="0"/>
      <w:color w:val="000000"/>
      <w:position w:val="0"/>
      <w:sz w:val="22"/>
      <w:szCs w:val="22"/>
      <w:u w:val="none"/>
      <w:vertAlign w:val="baseline"/>
    </w:rPr>
  </w:style>
  <w:style w:type="character" w:customStyle="1" w:styleId="ListLabel1694">
    <w:name w:val="ListLabel 1694"/>
    <w:qFormat/>
    <w:rPr>
      <w:rFonts w:cs="Segoe UI Symbol"/>
      <w:b w:val="0"/>
      <w:i w:val="0"/>
      <w:strike w:val="0"/>
      <w:dstrike w:val="0"/>
      <w:color w:val="000000"/>
      <w:position w:val="0"/>
      <w:sz w:val="22"/>
      <w:szCs w:val="22"/>
      <w:u w:val="none"/>
      <w:vertAlign w:val="baseline"/>
    </w:rPr>
  </w:style>
  <w:style w:type="character" w:customStyle="1" w:styleId="ListLabel1695">
    <w:name w:val="ListLabel 1695"/>
    <w:qFormat/>
    <w:rPr>
      <w:rFonts w:cs="Arial"/>
      <w:b w:val="0"/>
      <w:i w:val="0"/>
      <w:strike w:val="0"/>
      <w:dstrike w:val="0"/>
      <w:color w:val="000000"/>
      <w:position w:val="0"/>
      <w:sz w:val="22"/>
      <w:szCs w:val="22"/>
      <w:u w:val="none"/>
      <w:vertAlign w:val="baseline"/>
    </w:rPr>
  </w:style>
  <w:style w:type="character" w:customStyle="1" w:styleId="ListLabel1696">
    <w:name w:val="ListLabel 1696"/>
    <w:qFormat/>
    <w:rPr>
      <w:rFonts w:cs="Segoe UI Symbol"/>
      <w:b w:val="0"/>
      <w:i w:val="0"/>
      <w:strike w:val="0"/>
      <w:dstrike w:val="0"/>
      <w:color w:val="000000"/>
      <w:position w:val="0"/>
      <w:sz w:val="22"/>
      <w:szCs w:val="22"/>
      <w:u w:val="none"/>
      <w:vertAlign w:val="baseline"/>
    </w:rPr>
  </w:style>
  <w:style w:type="character" w:customStyle="1" w:styleId="ListLabel1697">
    <w:name w:val="ListLabel 1697"/>
    <w:qFormat/>
    <w:rPr>
      <w:rFonts w:cs="Segoe UI Symbol"/>
      <w:b w:val="0"/>
      <w:i w:val="0"/>
      <w:strike w:val="0"/>
      <w:dstrike w:val="0"/>
      <w:color w:val="000000"/>
      <w:position w:val="0"/>
      <w:sz w:val="22"/>
      <w:szCs w:val="22"/>
      <w:u w:val="none"/>
      <w:vertAlign w:val="baseline"/>
    </w:rPr>
  </w:style>
  <w:style w:type="character" w:customStyle="1" w:styleId="ListLabel1698">
    <w:name w:val="ListLabel 1698"/>
    <w:qFormat/>
    <w:rPr>
      <w:rFonts w:cs="Wingdings"/>
    </w:rPr>
  </w:style>
  <w:style w:type="character" w:customStyle="1" w:styleId="ListLabel1699">
    <w:name w:val="ListLabel 1699"/>
    <w:qFormat/>
    <w:rPr>
      <w:rFonts w:cs="Courier New"/>
    </w:rPr>
  </w:style>
  <w:style w:type="character" w:customStyle="1" w:styleId="ListLabel1700">
    <w:name w:val="ListLabel 1700"/>
    <w:qFormat/>
    <w:rPr>
      <w:rFonts w:cs="Wingdings"/>
    </w:rPr>
  </w:style>
  <w:style w:type="character" w:customStyle="1" w:styleId="ListLabel1701">
    <w:name w:val="ListLabel 1701"/>
    <w:qFormat/>
    <w:rPr>
      <w:rFonts w:cs="Symbol"/>
    </w:rPr>
  </w:style>
  <w:style w:type="character" w:customStyle="1" w:styleId="ListLabel1702">
    <w:name w:val="ListLabel 1702"/>
    <w:qFormat/>
    <w:rPr>
      <w:rFonts w:cs="Courier New"/>
    </w:rPr>
  </w:style>
  <w:style w:type="character" w:customStyle="1" w:styleId="ListLabel1703">
    <w:name w:val="ListLabel 1703"/>
    <w:qFormat/>
    <w:rPr>
      <w:rFonts w:cs="Wingdings"/>
    </w:rPr>
  </w:style>
  <w:style w:type="character" w:customStyle="1" w:styleId="ListLabel1704">
    <w:name w:val="ListLabel 1704"/>
    <w:qFormat/>
    <w:rPr>
      <w:rFonts w:cs="Symbol"/>
    </w:rPr>
  </w:style>
  <w:style w:type="character" w:customStyle="1" w:styleId="ListLabel1705">
    <w:name w:val="ListLabel 1705"/>
    <w:qFormat/>
    <w:rPr>
      <w:rFonts w:cs="Courier New"/>
    </w:rPr>
  </w:style>
  <w:style w:type="character" w:customStyle="1" w:styleId="ListLabel1706">
    <w:name w:val="ListLabel 1706"/>
    <w:qFormat/>
    <w:rPr>
      <w:rFonts w:cs="Wingdings"/>
    </w:rPr>
  </w:style>
  <w:style w:type="character" w:customStyle="1" w:styleId="ListLabel1707">
    <w:name w:val="ListLabel 1707"/>
    <w:qFormat/>
    <w:rPr>
      <w:rFonts w:cs="Wingdings"/>
      <w:b w:val="0"/>
      <w:i w:val="0"/>
      <w:strike w:val="0"/>
      <w:dstrike w:val="0"/>
      <w:color w:val="000000"/>
      <w:position w:val="0"/>
      <w:sz w:val="22"/>
      <w:szCs w:val="22"/>
      <w:u w:val="none"/>
      <w:vertAlign w:val="baseline"/>
    </w:rPr>
  </w:style>
  <w:style w:type="character" w:customStyle="1" w:styleId="ListLabel1708">
    <w:name w:val="ListLabel 1708"/>
    <w:qFormat/>
    <w:rPr>
      <w:rFonts w:cs="Calibri"/>
      <w:b w:val="0"/>
      <w:i w:val="0"/>
      <w:strike w:val="0"/>
      <w:dstrike w:val="0"/>
      <w:color w:val="000000"/>
      <w:position w:val="0"/>
      <w:sz w:val="22"/>
      <w:szCs w:val="22"/>
      <w:u w:val="none"/>
      <w:vertAlign w:val="baseline"/>
    </w:rPr>
  </w:style>
  <w:style w:type="character" w:customStyle="1" w:styleId="ListLabel1709">
    <w:name w:val="ListLabel 1709"/>
    <w:qFormat/>
    <w:rPr>
      <w:rFonts w:cs="Calibri"/>
      <w:b w:val="0"/>
      <w:i w:val="0"/>
      <w:strike w:val="0"/>
      <w:dstrike w:val="0"/>
      <w:color w:val="000000"/>
      <w:position w:val="0"/>
      <w:sz w:val="22"/>
      <w:szCs w:val="22"/>
      <w:u w:val="none"/>
      <w:vertAlign w:val="baseline"/>
    </w:rPr>
  </w:style>
  <w:style w:type="character" w:customStyle="1" w:styleId="ListLabel1710">
    <w:name w:val="ListLabel 1710"/>
    <w:qFormat/>
    <w:rPr>
      <w:rFonts w:cs="Calibri"/>
      <w:b w:val="0"/>
      <w:i w:val="0"/>
      <w:strike w:val="0"/>
      <w:dstrike w:val="0"/>
      <w:color w:val="000000"/>
      <w:position w:val="0"/>
      <w:sz w:val="22"/>
      <w:szCs w:val="22"/>
      <w:u w:val="none"/>
      <w:vertAlign w:val="baseline"/>
    </w:rPr>
  </w:style>
  <w:style w:type="character" w:customStyle="1" w:styleId="ListLabel1711">
    <w:name w:val="ListLabel 1711"/>
    <w:qFormat/>
    <w:rPr>
      <w:rFonts w:cs="Calibri"/>
      <w:b w:val="0"/>
      <w:i w:val="0"/>
      <w:strike w:val="0"/>
      <w:dstrike w:val="0"/>
      <w:color w:val="000000"/>
      <w:position w:val="0"/>
      <w:sz w:val="22"/>
      <w:szCs w:val="22"/>
      <w:u w:val="none"/>
      <w:vertAlign w:val="baseline"/>
    </w:rPr>
  </w:style>
  <w:style w:type="character" w:customStyle="1" w:styleId="ListLabel1712">
    <w:name w:val="ListLabel 1712"/>
    <w:qFormat/>
    <w:rPr>
      <w:rFonts w:cs="Calibri"/>
      <w:b w:val="0"/>
      <w:i w:val="0"/>
      <w:strike w:val="0"/>
      <w:dstrike w:val="0"/>
      <w:color w:val="000000"/>
      <w:position w:val="0"/>
      <w:sz w:val="22"/>
      <w:szCs w:val="22"/>
      <w:u w:val="none"/>
      <w:vertAlign w:val="baseline"/>
    </w:rPr>
  </w:style>
  <w:style w:type="character" w:customStyle="1" w:styleId="ListLabel1713">
    <w:name w:val="ListLabel 1713"/>
    <w:qFormat/>
    <w:rPr>
      <w:rFonts w:cs="Calibri"/>
      <w:b w:val="0"/>
      <w:i w:val="0"/>
      <w:strike w:val="0"/>
      <w:dstrike w:val="0"/>
      <w:color w:val="000000"/>
      <w:position w:val="0"/>
      <w:sz w:val="22"/>
      <w:szCs w:val="22"/>
      <w:u w:val="none"/>
      <w:vertAlign w:val="baseline"/>
    </w:rPr>
  </w:style>
  <w:style w:type="character" w:customStyle="1" w:styleId="ListLabel1714">
    <w:name w:val="ListLabel 1714"/>
    <w:qFormat/>
    <w:rPr>
      <w:rFonts w:cs="Calibri"/>
      <w:b w:val="0"/>
      <w:i w:val="0"/>
      <w:strike w:val="0"/>
      <w:dstrike w:val="0"/>
      <w:color w:val="000000"/>
      <w:position w:val="0"/>
      <w:sz w:val="22"/>
      <w:szCs w:val="22"/>
      <w:u w:val="none"/>
      <w:vertAlign w:val="baseline"/>
    </w:rPr>
  </w:style>
  <w:style w:type="character" w:customStyle="1" w:styleId="ListLabel1715">
    <w:name w:val="ListLabel 1715"/>
    <w:qFormat/>
    <w:rPr>
      <w:rFonts w:cs="Calibri"/>
      <w:b w:val="0"/>
      <w:i w:val="0"/>
      <w:strike w:val="0"/>
      <w:dstrike w:val="0"/>
      <w:color w:val="000000"/>
      <w:position w:val="0"/>
      <w:sz w:val="22"/>
      <w:szCs w:val="22"/>
      <w:u w:val="none"/>
      <w:vertAlign w:val="baseline"/>
    </w:rPr>
  </w:style>
  <w:style w:type="character" w:customStyle="1" w:styleId="ListLabel1716">
    <w:name w:val="ListLabel 1716"/>
    <w:qFormat/>
    <w:rPr>
      <w:rFonts w:cs="Wingdings"/>
      <w:b w:val="0"/>
      <w:i w:val="0"/>
      <w:strike w:val="0"/>
      <w:dstrike w:val="0"/>
      <w:color w:val="000000"/>
      <w:position w:val="0"/>
      <w:sz w:val="22"/>
      <w:szCs w:val="22"/>
      <w:u w:val="none"/>
      <w:vertAlign w:val="baseline"/>
    </w:rPr>
  </w:style>
  <w:style w:type="character" w:customStyle="1" w:styleId="ListLabel1717">
    <w:name w:val="ListLabel 1717"/>
    <w:qFormat/>
    <w:rPr>
      <w:rFonts w:cs="Calibri"/>
      <w:b w:val="0"/>
      <w:i w:val="0"/>
      <w:strike w:val="0"/>
      <w:dstrike w:val="0"/>
      <w:color w:val="000000"/>
      <w:position w:val="0"/>
      <w:sz w:val="22"/>
      <w:szCs w:val="22"/>
      <w:u w:val="none"/>
      <w:vertAlign w:val="baseline"/>
    </w:rPr>
  </w:style>
  <w:style w:type="character" w:customStyle="1" w:styleId="ListLabel1718">
    <w:name w:val="ListLabel 1718"/>
    <w:qFormat/>
    <w:rPr>
      <w:rFonts w:cs="Calibri"/>
      <w:b w:val="0"/>
      <w:i w:val="0"/>
      <w:strike w:val="0"/>
      <w:dstrike w:val="0"/>
      <w:color w:val="000000"/>
      <w:position w:val="0"/>
      <w:sz w:val="22"/>
      <w:szCs w:val="22"/>
      <w:u w:val="none"/>
      <w:vertAlign w:val="baseline"/>
    </w:rPr>
  </w:style>
  <w:style w:type="character" w:customStyle="1" w:styleId="ListLabel1719">
    <w:name w:val="ListLabel 1719"/>
    <w:qFormat/>
    <w:rPr>
      <w:rFonts w:cs="Calibri"/>
      <w:b w:val="0"/>
      <w:i w:val="0"/>
      <w:strike w:val="0"/>
      <w:dstrike w:val="0"/>
      <w:color w:val="000000"/>
      <w:position w:val="0"/>
      <w:sz w:val="22"/>
      <w:szCs w:val="22"/>
      <w:u w:val="none"/>
      <w:vertAlign w:val="baseline"/>
    </w:rPr>
  </w:style>
  <w:style w:type="character" w:customStyle="1" w:styleId="ListLabel1720">
    <w:name w:val="ListLabel 1720"/>
    <w:qFormat/>
    <w:rPr>
      <w:rFonts w:cs="Calibri"/>
      <w:b w:val="0"/>
      <w:i w:val="0"/>
      <w:strike w:val="0"/>
      <w:dstrike w:val="0"/>
      <w:color w:val="000000"/>
      <w:position w:val="0"/>
      <w:sz w:val="22"/>
      <w:szCs w:val="22"/>
      <w:u w:val="none"/>
      <w:vertAlign w:val="baseline"/>
    </w:rPr>
  </w:style>
  <w:style w:type="character" w:customStyle="1" w:styleId="ListLabel1721">
    <w:name w:val="ListLabel 1721"/>
    <w:qFormat/>
    <w:rPr>
      <w:rFonts w:cs="Calibri"/>
      <w:b w:val="0"/>
      <w:i w:val="0"/>
      <w:strike w:val="0"/>
      <w:dstrike w:val="0"/>
      <w:color w:val="000000"/>
      <w:position w:val="0"/>
      <w:sz w:val="22"/>
      <w:szCs w:val="22"/>
      <w:u w:val="none"/>
      <w:vertAlign w:val="baseline"/>
    </w:rPr>
  </w:style>
  <w:style w:type="character" w:customStyle="1" w:styleId="ListLabel1722">
    <w:name w:val="ListLabel 1722"/>
    <w:qFormat/>
    <w:rPr>
      <w:rFonts w:cs="Calibri"/>
      <w:b w:val="0"/>
      <w:i w:val="0"/>
      <w:strike w:val="0"/>
      <w:dstrike w:val="0"/>
      <w:color w:val="000000"/>
      <w:position w:val="0"/>
      <w:sz w:val="22"/>
      <w:szCs w:val="22"/>
      <w:u w:val="none"/>
      <w:vertAlign w:val="baseline"/>
    </w:rPr>
  </w:style>
  <w:style w:type="character" w:customStyle="1" w:styleId="ListLabel1723">
    <w:name w:val="ListLabel 1723"/>
    <w:qFormat/>
    <w:rPr>
      <w:rFonts w:cs="Calibri"/>
      <w:b w:val="0"/>
      <w:i w:val="0"/>
      <w:strike w:val="0"/>
      <w:dstrike w:val="0"/>
      <w:color w:val="000000"/>
      <w:position w:val="0"/>
      <w:sz w:val="22"/>
      <w:szCs w:val="22"/>
      <w:u w:val="none"/>
      <w:vertAlign w:val="baseline"/>
    </w:rPr>
  </w:style>
  <w:style w:type="character" w:customStyle="1" w:styleId="ListLabel1724">
    <w:name w:val="ListLabel 1724"/>
    <w:qFormat/>
    <w:rPr>
      <w:rFonts w:cs="Calibri"/>
      <w:b w:val="0"/>
      <w:i w:val="0"/>
      <w:strike w:val="0"/>
      <w:dstrike w:val="0"/>
      <w:color w:val="000000"/>
      <w:position w:val="0"/>
      <w:sz w:val="22"/>
      <w:szCs w:val="22"/>
      <w:u w:val="none"/>
      <w:vertAlign w:val="baseline"/>
    </w:rPr>
  </w:style>
  <w:style w:type="character" w:customStyle="1" w:styleId="ListLabel1725">
    <w:name w:val="ListLabel 1725"/>
    <w:qFormat/>
    <w:rPr>
      <w:rFonts w:cs="Wingdings"/>
      <w:b w:val="0"/>
      <w:i w:val="0"/>
      <w:strike w:val="0"/>
      <w:dstrike w:val="0"/>
      <w:color w:val="000000"/>
      <w:position w:val="0"/>
      <w:sz w:val="22"/>
      <w:szCs w:val="22"/>
      <w:u w:val="none"/>
      <w:vertAlign w:val="baseline"/>
    </w:rPr>
  </w:style>
  <w:style w:type="character" w:customStyle="1" w:styleId="ListLabel1726">
    <w:name w:val="ListLabel 1726"/>
    <w:qFormat/>
    <w:rPr>
      <w:rFonts w:cs="Calibri"/>
      <w:b w:val="0"/>
      <w:i w:val="0"/>
      <w:strike w:val="0"/>
      <w:dstrike w:val="0"/>
      <w:color w:val="000000"/>
      <w:position w:val="0"/>
      <w:sz w:val="22"/>
      <w:szCs w:val="22"/>
      <w:u w:val="none"/>
      <w:vertAlign w:val="baseline"/>
    </w:rPr>
  </w:style>
  <w:style w:type="character" w:customStyle="1" w:styleId="ListLabel1727">
    <w:name w:val="ListLabel 1727"/>
    <w:qFormat/>
    <w:rPr>
      <w:rFonts w:cs="Calibri"/>
      <w:b w:val="0"/>
      <w:i w:val="0"/>
      <w:strike w:val="0"/>
      <w:dstrike w:val="0"/>
      <w:color w:val="000000"/>
      <w:position w:val="0"/>
      <w:sz w:val="22"/>
      <w:szCs w:val="22"/>
      <w:u w:val="none"/>
      <w:vertAlign w:val="baseline"/>
    </w:rPr>
  </w:style>
  <w:style w:type="character" w:customStyle="1" w:styleId="ListLabel1728">
    <w:name w:val="ListLabel 1728"/>
    <w:qFormat/>
    <w:rPr>
      <w:rFonts w:cs="Calibri"/>
      <w:b w:val="0"/>
      <w:i w:val="0"/>
      <w:strike w:val="0"/>
      <w:dstrike w:val="0"/>
      <w:color w:val="000000"/>
      <w:position w:val="0"/>
      <w:sz w:val="22"/>
      <w:szCs w:val="22"/>
      <w:u w:val="none"/>
      <w:vertAlign w:val="baseline"/>
    </w:rPr>
  </w:style>
  <w:style w:type="character" w:customStyle="1" w:styleId="ListLabel1729">
    <w:name w:val="ListLabel 1729"/>
    <w:qFormat/>
    <w:rPr>
      <w:rFonts w:cs="Calibri"/>
      <w:b w:val="0"/>
      <w:i w:val="0"/>
      <w:strike w:val="0"/>
      <w:dstrike w:val="0"/>
      <w:color w:val="000000"/>
      <w:position w:val="0"/>
      <w:sz w:val="22"/>
      <w:szCs w:val="22"/>
      <w:u w:val="none"/>
      <w:vertAlign w:val="baseline"/>
    </w:rPr>
  </w:style>
  <w:style w:type="character" w:customStyle="1" w:styleId="ListLabel1730">
    <w:name w:val="ListLabel 1730"/>
    <w:qFormat/>
    <w:rPr>
      <w:rFonts w:cs="Calibri"/>
      <w:b w:val="0"/>
      <w:i w:val="0"/>
      <w:strike w:val="0"/>
      <w:dstrike w:val="0"/>
      <w:color w:val="000000"/>
      <w:position w:val="0"/>
      <w:sz w:val="22"/>
      <w:szCs w:val="22"/>
      <w:u w:val="none"/>
      <w:vertAlign w:val="baseline"/>
    </w:rPr>
  </w:style>
  <w:style w:type="character" w:customStyle="1" w:styleId="ListLabel1731">
    <w:name w:val="ListLabel 1731"/>
    <w:qFormat/>
    <w:rPr>
      <w:rFonts w:cs="Calibri"/>
      <w:b w:val="0"/>
      <w:i w:val="0"/>
      <w:strike w:val="0"/>
      <w:dstrike w:val="0"/>
      <w:color w:val="000000"/>
      <w:position w:val="0"/>
      <w:sz w:val="22"/>
      <w:szCs w:val="22"/>
      <w:u w:val="none"/>
      <w:vertAlign w:val="baseline"/>
    </w:rPr>
  </w:style>
  <w:style w:type="character" w:customStyle="1" w:styleId="ListLabel1732">
    <w:name w:val="ListLabel 1732"/>
    <w:qFormat/>
    <w:rPr>
      <w:rFonts w:cs="Calibri"/>
      <w:b w:val="0"/>
      <w:i w:val="0"/>
      <w:strike w:val="0"/>
      <w:dstrike w:val="0"/>
      <w:color w:val="000000"/>
      <w:position w:val="0"/>
      <w:sz w:val="22"/>
      <w:szCs w:val="22"/>
      <w:u w:val="none"/>
      <w:vertAlign w:val="baseline"/>
    </w:rPr>
  </w:style>
  <w:style w:type="character" w:customStyle="1" w:styleId="ListLabel1733">
    <w:name w:val="ListLabel 1733"/>
    <w:qFormat/>
    <w:rPr>
      <w:rFonts w:cs="Calibri"/>
      <w:b w:val="0"/>
      <w:i w:val="0"/>
      <w:strike w:val="0"/>
      <w:dstrike w:val="0"/>
      <w:color w:val="000000"/>
      <w:position w:val="0"/>
      <w:sz w:val="22"/>
      <w:szCs w:val="22"/>
      <w:u w:val="none"/>
      <w:vertAlign w:val="baseline"/>
    </w:rPr>
  </w:style>
  <w:style w:type="character" w:customStyle="1" w:styleId="ListLabel1734">
    <w:name w:val="ListLabel 1734"/>
    <w:qFormat/>
    <w:rPr>
      <w:rFonts w:cs="Wingdings"/>
      <w:b w:val="0"/>
      <w:i w:val="0"/>
      <w:strike w:val="0"/>
      <w:dstrike w:val="0"/>
      <w:color w:val="000000"/>
      <w:position w:val="0"/>
      <w:sz w:val="22"/>
      <w:szCs w:val="22"/>
      <w:u w:val="none"/>
      <w:vertAlign w:val="baseline"/>
    </w:rPr>
  </w:style>
  <w:style w:type="character" w:customStyle="1" w:styleId="ListLabel1735">
    <w:name w:val="ListLabel 1735"/>
    <w:qFormat/>
    <w:rPr>
      <w:rFonts w:cs="Segoe UI Symbol"/>
      <w:b w:val="0"/>
      <w:i w:val="0"/>
      <w:strike w:val="0"/>
      <w:dstrike w:val="0"/>
      <w:color w:val="000000"/>
      <w:position w:val="0"/>
      <w:sz w:val="22"/>
      <w:szCs w:val="22"/>
      <w:u w:val="none"/>
      <w:vertAlign w:val="baseline"/>
    </w:rPr>
  </w:style>
  <w:style w:type="character" w:customStyle="1" w:styleId="ListLabel1736">
    <w:name w:val="ListLabel 1736"/>
    <w:qFormat/>
    <w:rPr>
      <w:rFonts w:cs="Segoe UI Symbol"/>
      <w:b w:val="0"/>
      <w:i w:val="0"/>
      <w:strike w:val="0"/>
      <w:dstrike w:val="0"/>
      <w:color w:val="000000"/>
      <w:position w:val="0"/>
      <w:sz w:val="22"/>
      <w:szCs w:val="22"/>
      <w:u w:val="none"/>
      <w:vertAlign w:val="baseline"/>
    </w:rPr>
  </w:style>
  <w:style w:type="character" w:customStyle="1" w:styleId="ListLabel1737">
    <w:name w:val="ListLabel 1737"/>
    <w:qFormat/>
    <w:rPr>
      <w:rFonts w:cs="Arial"/>
      <w:b w:val="0"/>
      <w:i w:val="0"/>
      <w:strike w:val="0"/>
      <w:dstrike w:val="0"/>
      <w:color w:val="000000"/>
      <w:position w:val="0"/>
      <w:sz w:val="22"/>
      <w:szCs w:val="22"/>
      <w:u w:val="none"/>
      <w:vertAlign w:val="baseline"/>
    </w:rPr>
  </w:style>
  <w:style w:type="character" w:customStyle="1" w:styleId="ListLabel1738">
    <w:name w:val="ListLabel 1738"/>
    <w:qFormat/>
    <w:rPr>
      <w:rFonts w:cs="Segoe UI Symbol"/>
      <w:b w:val="0"/>
      <w:i w:val="0"/>
      <w:strike w:val="0"/>
      <w:dstrike w:val="0"/>
      <w:color w:val="000000"/>
      <w:position w:val="0"/>
      <w:sz w:val="22"/>
      <w:szCs w:val="22"/>
      <w:u w:val="none"/>
      <w:vertAlign w:val="baseline"/>
    </w:rPr>
  </w:style>
  <w:style w:type="character" w:customStyle="1" w:styleId="ListLabel1739">
    <w:name w:val="ListLabel 1739"/>
    <w:qFormat/>
    <w:rPr>
      <w:rFonts w:cs="Segoe UI Symbol"/>
      <w:b w:val="0"/>
      <w:i w:val="0"/>
      <w:strike w:val="0"/>
      <w:dstrike w:val="0"/>
      <w:color w:val="000000"/>
      <w:position w:val="0"/>
      <w:sz w:val="22"/>
      <w:szCs w:val="22"/>
      <w:u w:val="none"/>
      <w:vertAlign w:val="baseline"/>
    </w:rPr>
  </w:style>
  <w:style w:type="character" w:customStyle="1" w:styleId="ListLabel1740">
    <w:name w:val="ListLabel 1740"/>
    <w:qFormat/>
    <w:rPr>
      <w:rFonts w:cs="Arial"/>
      <w:b w:val="0"/>
      <w:i w:val="0"/>
      <w:strike w:val="0"/>
      <w:dstrike w:val="0"/>
      <w:color w:val="000000"/>
      <w:position w:val="0"/>
      <w:sz w:val="22"/>
      <w:szCs w:val="22"/>
      <w:u w:val="none"/>
      <w:vertAlign w:val="baseline"/>
    </w:rPr>
  </w:style>
  <w:style w:type="character" w:customStyle="1" w:styleId="ListLabel1741">
    <w:name w:val="ListLabel 1741"/>
    <w:qFormat/>
    <w:rPr>
      <w:rFonts w:cs="Segoe UI Symbol"/>
      <w:b w:val="0"/>
      <w:i w:val="0"/>
      <w:strike w:val="0"/>
      <w:dstrike w:val="0"/>
      <w:color w:val="000000"/>
      <w:position w:val="0"/>
      <w:sz w:val="22"/>
      <w:szCs w:val="22"/>
      <w:u w:val="none"/>
      <w:vertAlign w:val="baseline"/>
    </w:rPr>
  </w:style>
  <w:style w:type="character" w:customStyle="1" w:styleId="ListLabel1742">
    <w:name w:val="ListLabel 1742"/>
    <w:qFormat/>
    <w:rPr>
      <w:rFonts w:cs="Segoe UI Symbol"/>
      <w:b w:val="0"/>
      <w:i w:val="0"/>
      <w:strike w:val="0"/>
      <w:dstrike w:val="0"/>
      <w:color w:val="000000"/>
      <w:position w:val="0"/>
      <w:sz w:val="22"/>
      <w:szCs w:val="22"/>
      <w:u w:val="none"/>
      <w:vertAlign w:val="baseline"/>
    </w:rPr>
  </w:style>
  <w:style w:type="character" w:customStyle="1" w:styleId="ListLabel1743">
    <w:name w:val="ListLabel 1743"/>
    <w:qFormat/>
    <w:rPr>
      <w:rFonts w:cs="Wingdings"/>
      <w:b w:val="0"/>
      <w:i w:val="0"/>
      <w:strike w:val="0"/>
      <w:dstrike w:val="0"/>
      <w:color w:val="000000"/>
      <w:position w:val="0"/>
      <w:sz w:val="22"/>
      <w:szCs w:val="22"/>
      <w:u w:val="none"/>
      <w:vertAlign w:val="baseline"/>
    </w:rPr>
  </w:style>
  <w:style w:type="character" w:customStyle="1" w:styleId="ListLabel1744">
    <w:name w:val="ListLabel 1744"/>
    <w:qFormat/>
    <w:rPr>
      <w:rFonts w:cs="Segoe UI Symbol"/>
      <w:b w:val="0"/>
      <w:i w:val="0"/>
      <w:strike w:val="0"/>
      <w:dstrike w:val="0"/>
      <w:color w:val="000000"/>
      <w:position w:val="0"/>
      <w:sz w:val="22"/>
      <w:szCs w:val="22"/>
      <w:u w:val="none"/>
      <w:vertAlign w:val="baseline"/>
    </w:rPr>
  </w:style>
  <w:style w:type="character" w:customStyle="1" w:styleId="ListLabel1745">
    <w:name w:val="ListLabel 1745"/>
    <w:qFormat/>
    <w:rPr>
      <w:rFonts w:cs="Segoe UI Symbol"/>
      <w:b w:val="0"/>
      <w:i w:val="0"/>
      <w:strike w:val="0"/>
      <w:dstrike w:val="0"/>
      <w:color w:val="000000"/>
      <w:position w:val="0"/>
      <w:sz w:val="22"/>
      <w:szCs w:val="22"/>
      <w:u w:val="none"/>
      <w:vertAlign w:val="baseline"/>
    </w:rPr>
  </w:style>
  <w:style w:type="character" w:customStyle="1" w:styleId="ListLabel1746">
    <w:name w:val="ListLabel 1746"/>
    <w:qFormat/>
    <w:rPr>
      <w:rFonts w:cs="Arial"/>
      <w:b w:val="0"/>
      <w:i w:val="0"/>
      <w:strike w:val="0"/>
      <w:dstrike w:val="0"/>
      <w:color w:val="000000"/>
      <w:position w:val="0"/>
      <w:sz w:val="22"/>
      <w:szCs w:val="22"/>
      <w:u w:val="none"/>
      <w:vertAlign w:val="baseline"/>
    </w:rPr>
  </w:style>
  <w:style w:type="character" w:customStyle="1" w:styleId="ListLabel1747">
    <w:name w:val="ListLabel 1747"/>
    <w:qFormat/>
    <w:rPr>
      <w:rFonts w:cs="Segoe UI Symbol"/>
      <w:b w:val="0"/>
      <w:i w:val="0"/>
      <w:strike w:val="0"/>
      <w:dstrike w:val="0"/>
      <w:color w:val="000000"/>
      <w:position w:val="0"/>
      <w:sz w:val="22"/>
      <w:szCs w:val="22"/>
      <w:u w:val="none"/>
      <w:vertAlign w:val="baseline"/>
    </w:rPr>
  </w:style>
  <w:style w:type="character" w:customStyle="1" w:styleId="ListLabel1748">
    <w:name w:val="ListLabel 1748"/>
    <w:qFormat/>
    <w:rPr>
      <w:rFonts w:cs="Segoe UI Symbol"/>
      <w:b w:val="0"/>
      <w:i w:val="0"/>
      <w:strike w:val="0"/>
      <w:dstrike w:val="0"/>
      <w:color w:val="000000"/>
      <w:position w:val="0"/>
      <w:sz w:val="22"/>
      <w:szCs w:val="22"/>
      <w:u w:val="none"/>
      <w:vertAlign w:val="baseline"/>
    </w:rPr>
  </w:style>
  <w:style w:type="character" w:customStyle="1" w:styleId="ListLabel1749">
    <w:name w:val="ListLabel 1749"/>
    <w:qFormat/>
    <w:rPr>
      <w:rFonts w:cs="Arial"/>
      <w:b w:val="0"/>
      <w:i w:val="0"/>
      <w:strike w:val="0"/>
      <w:dstrike w:val="0"/>
      <w:color w:val="000000"/>
      <w:position w:val="0"/>
      <w:sz w:val="22"/>
      <w:szCs w:val="22"/>
      <w:u w:val="none"/>
      <w:vertAlign w:val="baseline"/>
    </w:rPr>
  </w:style>
  <w:style w:type="character" w:customStyle="1" w:styleId="ListLabel1750">
    <w:name w:val="ListLabel 1750"/>
    <w:qFormat/>
    <w:rPr>
      <w:rFonts w:cs="Segoe UI Symbol"/>
      <w:b w:val="0"/>
      <w:i w:val="0"/>
      <w:strike w:val="0"/>
      <w:dstrike w:val="0"/>
      <w:color w:val="000000"/>
      <w:position w:val="0"/>
      <w:sz w:val="22"/>
      <w:szCs w:val="22"/>
      <w:u w:val="none"/>
      <w:vertAlign w:val="baseline"/>
    </w:rPr>
  </w:style>
  <w:style w:type="character" w:customStyle="1" w:styleId="ListLabel1751">
    <w:name w:val="ListLabel 1751"/>
    <w:qFormat/>
    <w:rPr>
      <w:rFonts w:cs="Segoe UI Symbol"/>
      <w:b w:val="0"/>
      <w:i w:val="0"/>
      <w:strike w:val="0"/>
      <w:dstrike w:val="0"/>
      <w:color w:val="000000"/>
      <w:position w:val="0"/>
      <w:sz w:val="22"/>
      <w:szCs w:val="22"/>
      <w:u w:val="none"/>
      <w:vertAlign w:val="baseline"/>
    </w:rPr>
  </w:style>
  <w:style w:type="character" w:customStyle="1" w:styleId="ListLabel1752">
    <w:name w:val="ListLabel 1752"/>
    <w:qFormat/>
    <w:rPr>
      <w:rFonts w:cs="Wingdings"/>
      <w:b w:val="0"/>
      <w:i w:val="0"/>
      <w:strike w:val="0"/>
      <w:dstrike w:val="0"/>
      <w:color w:val="000000"/>
      <w:position w:val="0"/>
      <w:sz w:val="22"/>
      <w:szCs w:val="22"/>
      <w:u w:val="none"/>
      <w:vertAlign w:val="baseline"/>
    </w:rPr>
  </w:style>
  <w:style w:type="character" w:customStyle="1" w:styleId="ListLabel1753">
    <w:name w:val="ListLabel 1753"/>
    <w:qFormat/>
    <w:rPr>
      <w:rFonts w:cs="Calibri"/>
      <w:b w:val="0"/>
      <w:i w:val="0"/>
      <w:strike w:val="0"/>
      <w:dstrike w:val="0"/>
      <w:color w:val="000000"/>
      <w:position w:val="0"/>
      <w:sz w:val="22"/>
      <w:szCs w:val="22"/>
      <w:u w:val="none"/>
      <w:vertAlign w:val="baseline"/>
    </w:rPr>
  </w:style>
  <w:style w:type="character" w:customStyle="1" w:styleId="ListLabel1754">
    <w:name w:val="ListLabel 1754"/>
    <w:qFormat/>
    <w:rPr>
      <w:rFonts w:cs="Calibri"/>
      <w:b w:val="0"/>
      <w:i w:val="0"/>
      <w:strike w:val="0"/>
      <w:dstrike w:val="0"/>
      <w:color w:val="000000"/>
      <w:position w:val="0"/>
      <w:sz w:val="22"/>
      <w:szCs w:val="22"/>
      <w:u w:val="none"/>
      <w:vertAlign w:val="baseline"/>
    </w:rPr>
  </w:style>
  <w:style w:type="character" w:customStyle="1" w:styleId="ListLabel1755">
    <w:name w:val="ListLabel 1755"/>
    <w:qFormat/>
    <w:rPr>
      <w:rFonts w:cs="Calibri"/>
      <w:b w:val="0"/>
      <w:i w:val="0"/>
      <w:strike w:val="0"/>
      <w:dstrike w:val="0"/>
      <w:color w:val="000000"/>
      <w:position w:val="0"/>
      <w:sz w:val="22"/>
      <w:szCs w:val="22"/>
      <w:u w:val="none"/>
      <w:vertAlign w:val="baseline"/>
    </w:rPr>
  </w:style>
  <w:style w:type="character" w:customStyle="1" w:styleId="ListLabel1756">
    <w:name w:val="ListLabel 1756"/>
    <w:qFormat/>
    <w:rPr>
      <w:rFonts w:cs="Calibri"/>
      <w:b w:val="0"/>
      <w:i w:val="0"/>
      <w:strike w:val="0"/>
      <w:dstrike w:val="0"/>
      <w:color w:val="000000"/>
      <w:position w:val="0"/>
      <w:sz w:val="22"/>
      <w:szCs w:val="22"/>
      <w:u w:val="none"/>
      <w:vertAlign w:val="baseline"/>
    </w:rPr>
  </w:style>
  <w:style w:type="character" w:customStyle="1" w:styleId="ListLabel1757">
    <w:name w:val="ListLabel 1757"/>
    <w:qFormat/>
    <w:rPr>
      <w:rFonts w:cs="Calibri"/>
      <w:b w:val="0"/>
      <w:i w:val="0"/>
      <w:strike w:val="0"/>
      <w:dstrike w:val="0"/>
      <w:color w:val="000000"/>
      <w:position w:val="0"/>
      <w:sz w:val="22"/>
      <w:szCs w:val="22"/>
      <w:u w:val="none"/>
      <w:vertAlign w:val="baseline"/>
    </w:rPr>
  </w:style>
  <w:style w:type="character" w:customStyle="1" w:styleId="ListLabel1758">
    <w:name w:val="ListLabel 1758"/>
    <w:qFormat/>
    <w:rPr>
      <w:rFonts w:cs="Calibri"/>
      <w:b w:val="0"/>
      <w:i w:val="0"/>
      <w:strike w:val="0"/>
      <w:dstrike w:val="0"/>
      <w:color w:val="000000"/>
      <w:position w:val="0"/>
      <w:sz w:val="22"/>
      <w:szCs w:val="22"/>
      <w:u w:val="none"/>
      <w:vertAlign w:val="baseline"/>
    </w:rPr>
  </w:style>
  <w:style w:type="character" w:customStyle="1" w:styleId="ListLabel1759">
    <w:name w:val="ListLabel 1759"/>
    <w:qFormat/>
    <w:rPr>
      <w:rFonts w:cs="Calibri"/>
      <w:b w:val="0"/>
      <w:i w:val="0"/>
      <w:strike w:val="0"/>
      <w:dstrike w:val="0"/>
      <w:color w:val="000000"/>
      <w:position w:val="0"/>
      <w:sz w:val="22"/>
      <w:szCs w:val="22"/>
      <w:u w:val="none"/>
      <w:vertAlign w:val="baseline"/>
    </w:rPr>
  </w:style>
  <w:style w:type="character" w:customStyle="1" w:styleId="ListLabel1760">
    <w:name w:val="ListLabel 1760"/>
    <w:qFormat/>
    <w:rPr>
      <w:rFonts w:cs="Calibri"/>
      <w:b w:val="0"/>
      <w:i w:val="0"/>
      <w:strike w:val="0"/>
      <w:dstrike w:val="0"/>
      <w:color w:val="000000"/>
      <w:position w:val="0"/>
      <w:sz w:val="22"/>
      <w:szCs w:val="22"/>
      <w:u w:val="none"/>
      <w:vertAlign w:val="baseline"/>
    </w:rPr>
  </w:style>
  <w:style w:type="character" w:customStyle="1" w:styleId="ListLabel1761">
    <w:name w:val="ListLabel 1761"/>
    <w:qFormat/>
    <w:rPr>
      <w:rFonts w:cs="Symbol"/>
      <w:b w:val="0"/>
      <w:i w:val="0"/>
      <w:strike w:val="0"/>
      <w:dstrike w:val="0"/>
      <w:color w:val="000000"/>
      <w:position w:val="0"/>
      <w:sz w:val="22"/>
      <w:szCs w:val="22"/>
      <w:u w:val="none"/>
      <w:vertAlign w:val="baseline"/>
    </w:rPr>
  </w:style>
  <w:style w:type="character" w:customStyle="1" w:styleId="ListLabel1762">
    <w:name w:val="ListLabel 1762"/>
    <w:qFormat/>
    <w:rPr>
      <w:rFonts w:cs="Calibri"/>
      <w:b w:val="0"/>
      <w:i w:val="0"/>
      <w:strike w:val="0"/>
      <w:dstrike w:val="0"/>
      <w:color w:val="000000"/>
      <w:position w:val="0"/>
      <w:sz w:val="22"/>
      <w:szCs w:val="22"/>
      <w:u w:val="none"/>
      <w:vertAlign w:val="baseline"/>
    </w:rPr>
  </w:style>
  <w:style w:type="character" w:customStyle="1" w:styleId="ListLabel1763">
    <w:name w:val="ListLabel 1763"/>
    <w:qFormat/>
    <w:rPr>
      <w:rFonts w:cs="Calibri"/>
      <w:b w:val="0"/>
      <w:i w:val="0"/>
      <w:strike w:val="0"/>
      <w:dstrike w:val="0"/>
      <w:color w:val="000000"/>
      <w:position w:val="0"/>
      <w:sz w:val="22"/>
      <w:szCs w:val="22"/>
      <w:u w:val="none"/>
      <w:vertAlign w:val="baseline"/>
    </w:rPr>
  </w:style>
  <w:style w:type="character" w:customStyle="1" w:styleId="ListLabel1764">
    <w:name w:val="ListLabel 1764"/>
    <w:qFormat/>
    <w:rPr>
      <w:rFonts w:cs="Calibri"/>
      <w:b w:val="0"/>
      <w:i w:val="0"/>
      <w:strike w:val="0"/>
      <w:dstrike w:val="0"/>
      <w:color w:val="000000"/>
      <w:position w:val="0"/>
      <w:sz w:val="22"/>
      <w:szCs w:val="22"/>
      <w:u w:val="none"/>
      <w:vertAlign w:val="baseline"/>
    </w:rPr>
  </w:style>
  <w:style w:type="character" w:customStyle="1" w:styleId="ListLabel1765">
    <w:name w:val="ListLabel 1765"/>
    <w:qFormat/>
    <w:rPr>
      <w:rFonts w:cs="Calibri"/>
      <w:b w:val="0"/>
      <w:i w:val="0"/>
      <w:strike w:val="0"/>
      <w:dstrike w:val="0"/>
      <w:color w:val="000000"/>
      <w:position w:val="0"/>
      <w:sz w:val="22"/>
      <w:szCs w:val="22"/>
      <w:u w:val="none"/>
      <w:vertAlign w:val="baseline"/>
    </w:rPr>
  </w:style>
  <w:style w:type="character" w:customStyle="1" w:styleId="ListLabel1766">
    <w:name w:val="ListLabel 1766"/>
    <w:qFormat/>
    <w:rPr>
      <w:rFonts w:cs="Calibri"/>
      <w:b w:val="0"/>
      <w:i w:val="0"/>
      <w:strike w:val="0"/>
      <w:dstrike w:val="0"/>
      <w:color w:val="000000"/>
      <w:position w:val="0"/>
      <w:sz w:val="22"/>
      <w:szCs w:val="22"/>
      <w:u w:val="none"/>
      <w:vertAlign w:val="baseline"/>
    </w:rPr>
  </w:style>
  <w:style w:type="character" w:customStyle="1" w:styleId="ListLabel1767">
    <w:name w:val="ListLabel 1767"/>
    <w:qFormat/>
    <w:rPr>
      <w:rFonts w:cs="Calibri"/>
      <w:b w:val="0"/>
      <w:i w:val="0"/>
      <w:strike w:val="0"/>
      <w:dstrike w:val="0"/>
      <w:color w:val="000000"/>
      <w:position w:val="0"/>
      <w:sz w:val="22"/>
      <w:szCs w:val="22"/>
      <w:u w:val="none"/>
      <w:vertAlign w:val="baseline"/>
    </w:rPr>
  </w:style>
  <w:style w:type="character" w:customStyle="1" w:styleId="ListLabel1768">
    <w:name w:val="ListLabel 1768"/>
    <w:qFormat/>
    <w:rPr>
      <w:rFonts w:cs="Calibri"/>
      <w:b w:val="0"/>
      <w:i w:val="0"/>
      <w:strike w:val="0"/>
      <w:dstrike w:val="0"/>
      <w:color w:val="000000"/>
      <w:position w:val="0"/>
      <w:sz w:val="22"/>
      <w:szCs w:val="22"/>
      <w:u w:val="none"/>
      <w:vertAlign w:val="baseline"/>
    </w:rPr>
  </w:style>
  <w:style w:type="character" w:customStyle="1" w:styleId="ListLabel1769">
    <w:name w:val="ListLabel 1769"/>
    <w:qFormat/>
    <w:rPr>
      <w:rFonts w:cs="Calibri"/>
      <w:b w:val="0"/>
      <w:i w:val="0"/>
      <w:strike w:val="0"/>
      <w:dstrike w:val="0"/>
      <w:color w:val="000000"/>
      <w:position w:val="0"/>
      <w:sz w:val="22"/>
      <w:szCs w:val="22"/>
      <w:u w:val="none"/>
      <w:vertAlign w:val="baseline"/>
    </w:rPr>
  </w:style>
  <w:style w:type="character" w:customStyle="1" w:styleId="ListLabel1770">
    <w:name w:val="ListLabel 1770"/>
    <w:qFormat/>
    <w:rPr>
      <w:rFonts w:cs="Courier New"/>
    </w:rPr>
  </w:style>
  <w:style w:type="character" w:customStyle="1" w:styleId="ListLabel1771">
    <w:name w:val="ListLabel 1771"/>
    <w:qFormat/>
    <w:rPr>
      <w:rFonts w:cs="Courier New"/>
    </w:rPr>
  </w:style>
  <w:style w:type="character" w:customStyle="1" w:styleId="ListLabel1772">
    <w:name w:val="ListLabel 1772"/>
    <w:qFormat/>
    <w:rPr>
      <w:rFonts w:cs="Courier New"/>
    </w:rPr>
  </w:style>
  <w:style w:type="character" w:customStyle="1" w:styleId="ListLabel1773">
    <w:name w:val="ListLabel 1773"/>
    <w:qFormat/>
    <w:rPr>
      <w:rFonts w:ascii="Arial" w:hAnsi="Arial" w:cs="Arial"/>
      <w:sz w:val="22"/>
      <w:szCs w:val="22"/>
    </w:rPr>
  </w:style>
  <w:style w:type="character" w:customStyle="1" w:styleId="ListLabel1774">
    <w:name w:val="ListLabel 1774"/>
    <w:qFormat/>
  </w:style>
  <w:style w:type="character" w:customStyle="1" w:styleId="ListLabel1775">
    <w:name w:val="ListLabel 1775"/>
    <w:qFormat/>
    <w:rPr>
      <w:rFonts w:ascii="Arial" w:hAnsi="Arial" w:cs="Calibri"/>
      <w:sz w:val="22"/>
    </w:rPr>
  </w:style>
  <w:style w:type="character" w:customStyle="1" w:styleId="ListLabel1776">
    <w:name w:val="ListLabel 1776"/>
    <w:qFormat/>
    <w:rPr>
      <w:rFonts w:cs="Courier New"/>
    </w:rPr>
  </w:style>
  <w:style w:type="character" w:customStyle="1" w:styleId="ListLabel1777">
    <w:name w:val="ListLabel 1777"/>
    <w:qFormat/>
    <w:rPr>
      <w:rFonts w:cs="Wingdings"/>
    </w:rPr>
  </w:style>
  <w:style w:type="character" w:customStyle="1" w:styleId="ListLabel1778">
    <w:name w:val="ListLabel 1778"/>
    <w:qFormat/>
    <w:rPr>
      <w:rFonts w:cs="Symbol"/>
    </w:rPr>
  </w:style>
  <w:style w:type="character" w:customStyle="1" w:styleId="ListLabel1779">
    <w:name w:val="ListLabel 1779"/>
    <w:qFormat/>
    <w:rPr>
      <w:rFonts w:cs="Courier New"/>
    </w:rPr>
  </w:style>
  <w:style w:type="character" w:customStyle="1" w:styleId="ListLabel1780">
    <w:name w:val="ListLabel 1780"/>
    <w:qFormat/>
    <w:rPr>
      <w:rFonts w:cs="Wingdings"/>
    </w:rPr>
  </w:style>
  <w:style w:type="character" w:customStyle="1" w:styleId="ListLabel1781">
    <w:name w:val="ListLabel 1781"/>
    <w:qFormat/>
    <w:rPr>
      <w:rFonts w:cs="Symbol"/>
    </w:rPr>
  </w:style>
  <w:style w:type="character" w:customStyle="1" w:styleId="ListLabel1782">
    <w:name w:val="ListLabel 1782"/>
    <w:qFormat/>
    <w:rPr>
      <w:rFonts w:cs="Courier New"/>
    </w:rPr>
  </w:style>
  <w:style w:type="character" w:customStyle="1" w:styleId="ListLabel1783">
    <w:name w:val="ListLabel 1783"/>
    <w:qFormat/>
    <w:rPr>
      <w:rFonts w:cs="Wingdings"/>
    </w:rPr>
  </w:style>
  <w:style w:type="character" w:customStyle="1" w:styleId="ListLabel1784">
    <w:name w:val="ListLabel 1784"/>
    <w:qFormat/>
    <w:rPr>
      <w:rFonts w:ascii="Arial" w:hAnsi="Arial" w:cs="Wingdings"/>
      <w:b/>
      <w:sz w:val="22"/>
    </w:rPr>
  </w:style>
  <w:style w:type="character" w:customStyle="1" w:styleId="ListLabel1785">
    <w:name w:val="ListLabel 1785"/>
    <w:qFormat/>
    <w:rPr>
      <w:rFonts w:cs="Courier New"/>
    </w:rPr>
  </w:style>
  <w:style w:type="character" w:customStyle="1" w:styleId="ListLabel1786">
    <w:name w:val="ListLabel 1786"/>
    <w:qFormat/>
    <w:rPr>
      <w:rFonts w:cs="Wingdings"/>
    </w:rPr>
  </w:style>
  <w:style w:type="character" w:customStyle="1" w:styleId="ListLabel1787">
    <w:name w:val="ListLabel 1787"/>
    <w:qFormat/>
    <w:rPr>
      <w:rFonts w:cs="Symbol"/>
    </w:rPr>
  </w:style>
  <w:style w:type="character" w:customStyle="1" w:styleId="ListLabel1788">
    <w:name w:val="ListLabel 1788"/>
    <w:qFormat/>
    <w:rPr>
      <w:rFonts w:cs="Courier New"/>
    </w:rPr>
  </w:style>
  <w:style w:type="character" w:customStyle="1" w:styleId="ListLabel1789">
    <w:name w:val="ListLabel 1789"/>
    <w:qFormat/>
    <w:rPr>
      <w:rFonts w:cs="Wingdings"/>
    </w:rPr>
  </w:style>
  <w:style w:type="character" w:customStyle="1" w:styleId="ListLabel1790">
    <w:name w:val="ListLabel 1790"/>
    <w:qFormat/>
    <w:rPr>
      <w:rFonts w:cs="Symbol"/>
    </w:rPr>
  </w:style>
  <w:style w:type="character" w:customStyle="1" w:styleId="ListLabel1791">
    <w:name w:val="ListLabel 1791"/>
    <w:qFormat/>
    <w:rPr>
      <w:rFonts w:cs="Courier New"/>
    </w:rPr>
  </w:style>
  <w:style w:type="character" w:customStyle="1" w:styleId="ListLabel1792">
    <w:name w:val="ListLabel 1792"/>
    <w:qFormat/>
    <w:rPr>
      <w:rFonts w:cs="Wingdings"/>
    </w:rPr>
  </w:style>
  <w:style w:type="character" w:customStyle="1" w:styleId="ListLabel1793">
    <w:name w:val="ListLabel 1793"/>
    <w:qFormat/>
    <w:rPr>
      <w:rFonts w:ascii="Arial" w:hAnsi="Arial" w:cs="Wingdings"/>
      <w:b/>
      <w:sz w:val="22"/>
    </w:rPr>
  </w:style>
  <w:style w:type="character" w:customStyle="1" w:styleId="ListLabel1794">
    <w:name w:val="ListLabel 1794"/>
    <w:qFormat/>
    <w:rPr>
      <w:rFonts w:cs="Courier New"/>
    </w:rPr>
  </w:style>
  <w:style w:type="character" w:customStyle="1" w:styleId="ListLabel1795">
    <w:name w:val="ListLabel 1795"/>
    <w:qFormat/>
    <w:rPr>
      <w:rFonts w:cs="Wingdings"/>
    </w:rPr>
  </w:style>
  <w:style w:type="character" w:customStyle="1" w:styleId="ListLabel1796">
    <w:name w:val="ListLabel 1796"/>
    <w:qFormat/>
    <w:rPr>
      <w:rFonts w:cs="Symbol"/>
    </w:rPr>
  </w:style>
  <w:style w:type="character" w:customStyle="1" w:styleId="ListLabel1797">
    <w:name w:val="ListLabel 1797"/>
    <w:qFormat/>
    <w:rPr>
      <w:rFonts w:cs="Courier New"/>
    </w:rPr>
  </w:style>
  <w:style w:type="character" w:customStyle="1" w:styleId="ListLabel1798">
    <w:name w:val="ListLabel 1798"/>
    <w:qFormat/>
    <w:rPr>
      <w:rFonts w:cs="Wingdings"/>
    </w:rPr>
  </w:style>
  <w:style w:type="character" w:customStyle="1" w:styleId="ListLabel1799">
    <w:name w:val="ListLabel 1799"/>
    <w:qFormat/>
    <w:rPr>
      <w:rFonts w:cs="Symbol"/>
    </w:rPr>
  </w:style>
  <w:style w:type="character" w:customStyle="1" w:styleId="ListLabel1800">
    <w:name w:val="ListLabel 1800"/>
    <w:qFormat/>
    <w:rPr>
      <w:rFonts w:cs="Courier New"/>
    </w:rPr>
  </w:style>
  <w:style w:type="character" w:customStyle="1" w:styleId="ListLabel1801">
    <w:name w:val="ListLabel 1801"/>
    <w:qFormat/>
    <w:rPr>
      <w:rFonts w:cs="Wingdings"/>
    </w:rPr>
  </w:style>
  <w:style w:type="character" w:customStyle="1" w:styleId="ListLabel1802">
    <w:name w:val="ListLabel 1802"/>
    <w:qFormat/>
    <w:rPr>
      <w:rFonts w:ascii="Arial" w:hAnsi="Arial" w:cs="Wingdings"/>
      <w:sz w:val="22"/>
    </w:rPr>
  </w:style>
  <w:style w:type="character" w:customStyle="1" w:styleId="ListLabel1803">
    <w:name w:val="ListLabel 1803"/>
    <w:qFormat/>
    <w:rPr>
      <w:rFonts w:cs="Courier New"/>
    </w:rPr>
  </w:style>
  <w:style w:type="character" w:customStyle="1" w:styleId="ListLabel1804">
    <w:name w:val="ListLabel 1804"/>
    <w:qFormat/>
    <w:rPr>
      <w:rFonts w:cs="Wingdings"/>
    </w:rPr>
  </w:style>
  <w:style w:type="character" w:customStyle="1" w:styleId="ListLabel1805">
    <w:name w:val="ListLabel 1805"/>
    <w:qFormat/>
    <w:rPr>
      <w:rFonts w:cs="Symbol"/>
    </w:rPr>
  </w:style>
  <w:style w:type="character" w:customStyle="1" w:styleId="ListLabel1806">
    <w:name w:val="ListLabel 1806"/>
    <w:qFormat/>
    <w:rPr>
      <w:rFonts w:cs="Courier New"/>
    </w:rPr>
  </w:style>
  <w:style w:type="character" w:customStyle="1" w:styleId="ListLabel1807">
    <w:name w:val="ListLabel 1807"/>
    <w:qFormat/>
    <w:rPr>
      <w:rFonts w:cs="Wingdings"/>
    </w:rPr>
  </w:style>
  <w:style w:type="character" w:customStyle="1" w:styleId="ListLabel1808">
    <w:name w:val="ListLabel 1808"/>
    <w:qFormat/>
    <w:rPr>
      <w:rFonts w:cs="Symbol"/>
    </w:rPr>
  </w:style>
  <w:style w:type="character" w:customStyle="1" w:styleId="ListLabel1809">
    <w:name w:val="ListLabel 1809"/>
    <w:qFormat/>
    <w:rPr>
      <w:rFonts w:cs="Courier New"/>
    </w:rPr>
  </w:style>
  <w:style w:type="character" w:customStyle="1" w:styleId="ListLabel1810">
    <w:name w:val="ListLabel 1810"/>
    <w:qFormat/>
    <w:rPr>
      <w:rFonts w:cs="Wingdings"/>
    </w:rPr>
  </w:style>
  <w:style w:type="character" w:customStyle="1" w:styleId="ListLabel1811">
    <w:name w:val="ListLabel 1811"/>
    <w:qFormat/>
    <w:rPr>
      <w:rFonts w:ascii="Arial" w:hAnsi="Arial" w:cs="Wingdings"/>
      <w:b/>
      <w:sz w:val="22"/>
    </w:rPr>
  </w:style>
  <w:style w:type="character" w:customStyle="1" w:styleId="ListLabel1812">
    <w:name w:val="ListLabel 1812"/>
    <w:qFormat/>
    <w:rPr>
      <w:rFonts w:cs="Courier New"/>
    </w:rPr>
  </w:style>
  <w:style w:type="character" w:customStyle="1" w:styleId="ListLabel1813">
    <w:name w:val="ListLabel 1813"/>
    <w:qFormat/>
    <w:rPr>
      <w:rFonts w:cs="Wingdings"/>
    </w:rPr>
  </w:style>
  <w:style w:type="character" w:customStyle="1" w:styleId="ListLabel1814">
    <w:name w:val="ListLabel 1814"/>
    <w:qFormat/>
    <w:rPr>
      <w:rFonts w:cs="Symbol"/>
    </w:rPr>
  </w:style>
  <w:style w:type="character" w:customStyle="1" w:styleId="ListLabel1815">
    <w:name w:val="ListLabel 1815"/>
    <w:qFormat/>
    <w:rPr>
      <w:rFonts w:cs="Courier New"/>
    </w:rPr>
  </w:style>
  <w:style w:type="character" w:customStyle="1" w:styleId="ListLabel1816">
    <w:name w:val="ListLabel 1816"/>
    <w:qFormat/>
    <w:rPr>
      <w:rFonts w:cs="Wingdings"/>
    </w:rPr>
  </w:style>
  <w:style w:type="character" w:customStyle="1" w:styleId="ListLabel1817">
    <w:name w:val="ListLabel 1817"/>
    <w:qFormat/>
    <w:rPr>
      <w:rFonts w:cs="Symbol"/>
    </w:rPr>
  </w:style>
  <w:style w:type="character" w:customStyle="1" w:styleId="ListLabel1818">
    <w:name w:val="ListLabel 1818"/>
    <w:qFormat/>
    <w:rPr>
      <w:rFonts w:cs="Courier New"/>
    </w:rPr>
  </w:style>
  <w:style w:type="character" w:customStyle="1" w:styleId="ListLabel1819">
    <w:name w:val="ListLabel 1819"/>
    <w:qFormat/>
    <w:rPr>
      <w:rFonts w:cs="Wingdings"/>
    </w:rPr>
  </w:style>
  <w:style w:type="character" w:customStyle="1" w:styleId="ListLabel1820">
    <w:name w:val="ListLabel 1820"/>
    <w:qFormat/>
    <w:rPr>
      <w:rFonts w:cs="Wingdings"/>
      <w:sz w:val="22"/>
    </w:rPr>
  </w:style>
  <w:style w:type="character" w:customStyle="1" w:styleId="ListLabel1821">
    <w:name w:val="ListLabel 1821"/>
    <w:qFormat/>
    <w:rPr>
      <w:rFonts w:cs="Courier New"/>
    </w:rPr>
  </w:style>
  <w:style w:type="character" w:customStyle="1" w:styleId="ListLabel1822">
    <w:name w:val="ListLabel 1822"/>
    <w:qFormat/>
    <w:rPr>
      <w:rFonts w:cs="Wingdings"/>
    </w:rPr>
  </w:style>
  <w:style w:type="character" w:customStyle="1" w:styleId="ListLabel1823">
    <w:name w:val="ListLabel 1823"/>
    <w:qFormat/>
    <w:rPr>
      <w:rFonts w:cs="Symbol"/>
    </w:rPr>
  </w:style>
  <w:style w:type="character" w:customStyle="1" w:styleId="ListLabel1824">
    <w:name w:val="ListLabel 1824"/>
    <w:qFormat/>
    <w:rPr>
      <w:rFonts w:cs="Courier New"/>
    </w:rPr>
  </w:style>
  <w:style w:type="character" w:customStyle="1" w:styleId="ListLabel1825">
    <w:name w:val="ListLabel 1825"/>
    <w:qFormat/>
    <w:rPr>
      <w:rFonts w:cs="Wingdings"/>
    </w:rPr>
  </w:style>
  <w:style w:type="character" w:customStyle="1" w:styleId="ListLabel1826">
    <w:name w:val="ListLabel 1826"/>
    <w:qFormat/>
    <w:rPr>
      <w:rFonts w:cs="Symbol"/>
    </w:rPr>
  </w:style>
  <w:style w:type="character" w:customStyle="1" w:styleId="ListLabel1827">
    <w:name w:val="ListLabel 1827"/>
    <w:qFormat/>
    <w:rPr>
      <w:rFonts w:cs="Courier New"/>
    </w:rPr>
  </w:style>
  <w:style w:type="character" w:customStyle="1" w:styleId="ListLabel1828">
    <w:name w:val="ListLabel 1828"/>
    <w:qFormat/>
    <w:rPr>
      <w:rFonts w:cs="Wingdings"/>
    </w:rPr>
  </w:style>
  <w:style w:type="character" w:customStyle="1" w:styleId="ListLabel1829">
    <w:name w:val="ListLabel 1829"/>
    <w:qFormat/>
    <w:rPr>
      <w:rFonts w:cs="Wingdings"/>
      <w:b/>
      <w:sz w:val="22"/>
    </w:rPr>
  </w:style>
  <w:style w:type="character" w:customStyle="1" w:styleId="ListLabel1830">
    <w:name w:val="ListLabel 1830"/>
    <w:qFormat/>
    <w:rPr>
      <w:rFonts w:cs="Courier New"/>
    </w:rPr>
  </w:style>
  <w:style w:type="character" w:customStyle="1" w:styleId="ListLabel1831">
    <w:name w:val="ListLabel 1831"/>
    <w:qFormat/>
    <w:rPr>
      <w:rFonts w:cs="Wingdings"/>
    </w:rPr>
  </w:style>
  <w:style w:type="character" w:customStyle="1" w:styleId="ListLabel1832">
    <w:name w:val="ListLabel 1832"/>
    <w:qFormat/>
    <w:rPr>
      <w:rFonts w:cs="Symbol"/>
    </w:rPr>
  </w:style>
  <w:style w:type="character" w:customStyle="1" w:styleId="ListLabel1833">
    <w:name w:val="ListLabel 1833"/>
    <w:qFormat/>
    <w:rPr>
      <w:rFonts w:cs="Courier New"/>
    </w:rPr>
  </w:style>
  <w:style w:type="character" w:customStyle="1" w:styleId="ListLabel1834">
    <w:name w:val="ListLabel 1834"/>
    <w:qFormat/>
    <w:rPr>
      <w:rFonts w:cs="Wingdings"/>
    </w:rPr>
  </w:style>
  <w:style w:type="character" w:customStyle="1" w:styleId="ListLabel1835">
    <w:name w:val="ListLabel 1835"/>
    <w:qFormat/>
    <w:rPr>
      <w:rFonts w:cs="Symbol"/>
    </w:rPr>
  </w:style>
  <w:style w:type="character" w:customStyle="1" w:styleId="ListLabel1836">
    <w:name w:val="ListLabel 1836"/>
    <w:qFormat/>
    <w:rPr>
      <w:rFonts w:cs="Courier New"/>
    </w:rPr>
  </w:style>
  <w:style w:type="character" w:customStyle="1" w:styleId="ListLabel1837">
    <w:name w:val="ListLabel 1837"/>
    <w:qFormat/>
    <w:rPr>
      <w:rFonts w:cs="Wingdings"/>
    </w:rPr>
  </w:style>
  <w:style w:type="character" w:customStyle="1" w:styleId="ListLabel1838">
    <w:name w:val="ListLabel 1838"/>
    <w:qFormat/>
    <w:rPr>
      <w:rFonts w:ascii="Arial" w:hAnsi="Arial" w:cs="Wingdings"/>
      <w:b/>
      <w:sz w:val="22"/>
    </w:rPr>
  </w:style>
  <w:style w:type="character" w:customStyle="1" w:styleId="ListLabel1839">
    <w:name w:val="ListLabel 1839"/>
    <w:qFormat/>
    <w:rPr>
      <w:rFonts w:cs="Courier New"/>
    </w:rPr>
  </w:style>
  <w:style w:type="character" w:customStyle="1" w:styleId="ListLabel1840">
    <w:name w:val="ListLabel 1840"/>
    <w:qFormat/>
    <w:rPr>
      <w:rFonts w:cs="Wingdings"/>
    </w:rPr>
  </w:style>
  <w:style w:type="character" w:customStyle="1" w:styleId="ListLabel1841">
    <w:name w:val="ListLabel 1841"/>
    <w:qFormat/>
    <w:rPr>
      <w:rFonts w:cs="Symbol"/>
    </w:rPr>
  </w:style>
  <w:style w:type="character" w:customStyle="1" w:styleId="ListLabel1842">
    <w:name w:val="ListLabel 1842"/>
    <w:qFormat/>
    <w:rPr>
      <w:rFonts w:cs="Courier New"/>
    </w:rPr>
  </w:style>
  <w:style w:type="character" w:customStyle="1" w:styleId="ListLabel1843">
    <w:name w:val="ListLabel 1843"/>
    <w:qFormat/>
    <w:rPr>
      <w:rFonts w:cs="Wingdings"/>
    </w:rPr>
  </w:style>
  <w:style w:type="character" w:customStyle="1" w:styleId="ListLabel1844">
    <w:name w:val="ListLabel 1844"/>
    <w:qFormat/>
    <w:rPr>
      <w:rFonts w:cs="Symbol"/>
    </w:rPr>
  </w:style>
  <w:style w:type="character" w:customStyle="1" w:styleId="ListLabel1845">
    <w:name w:val="ListLabel 1845"/>
    <w:qFormat/>
    <w:rPr>
      <w:rFonts w:cs="Courier New"/>
    </w:rPr>
  </w:style>
  <w:style w:type="character" w:customStyle="1" w:styleId="ListLabel1846">
    <w:name w:val="ListLabel 1846"/>
    <w:qFormat/>
    <w:rPr>
      <w:rFonts w:cs="Wingdings"/>
    </w:rPr>
  </w:style>
  <w:style w:type="character" w:customStyle="1" w:styleId="ListLabel1847">
    <w:name w:val="ListLabel 1847"/>
    <w:qFormat/>
    <w:rPr>
      <w:rFonts w:ascii="Arial" w:hAnsi="Arial" w:cs="Wingdings"/>
      <w:b/>
      <w:sz w:val="22"/>
    </w:rPr>
  </w:style>
  <w:style w:type="character" w:customStyle="1" w:styleId="ListLabel1848">
    <w:name w:val="ListLabel 1848"/>
    <w:qFormat/>
    <w:rPr>
      <w:rFonts w:cs="Courier New"/>
    </w:rPr>
  </w:style>
  <w:style w:type="character" w:customStyle="1" w:styleId="ListLabel1849">
    <w:name w:val="ListLabel 1849"/>
    <w:qFormat/>
    <w:rPr>
      <w:rFonts w:cs="Wingdings"/>
    </w:rPr>
  </w:style>
  <w:style w:type="character" w:customStyle="1" w:styleId="ListLabel1850">
    <w:name w:val="ListLabel 1850"/>
    <w:qFormat/>
    <w:rPr>
      <w:rFonts w:cs="Symbol"/>
    </w:rPr>
  </w:style>
  <w:style w:type="character" w:customStyle="1" w:styleId="ListLabel1851">
    <w:name w:val="ListLabel 1851"/>
    <w:qFormat/>
    <w:rPr>
      <w:rFonts w:cs="Courier New"/>
    </w:rPr>
  </w:style>
  <w:style w:type="character" w:customStyle="1" w:styleId="ListLabel1852">
    <w:name w:val="ListLabel 1852"/>
    <w:qFormat/>
    <w:rPr>
      <w:rFonts w:cs="Wingdings"/>
    </w:rPr>
  </w:style>
  <w:style w:type="character" w:customStyle="1" w:styleId="ListLabel1853">
    <w:name w:val="ListLabel 1853"/>
    <w:qFormat/>
    <w:rPr>
      <w:rFonts w:cs="Symbol"/>
    </w:rPr>
  </w:style>
  <w:style w:type="character" w:customStyle="1" w:styleId="ListLabel1854">
    <w:name w:val="ListLabel 1854"/>
    <w:qFormat/>
    <w:rPr>
      <w:rFonts w:cs="Courier New"/>
    </w:rPr>
  </w:style>
  <w:style w:type="character" w:customStyle="1" w:styleId="ListLabel1855">
    <w:name w:val="ListLabel 1855"/>
    <w:qFormat/>
    <w:rPr>
      <w:rFonts w:cs="Wingdings"/>
    </w:rPr>
  </w:style>
  <w:style w:type="character" w:customStyle="1" w:styleId="ListLabel1856">
    <w:name w:val="ListLabel 1856"/>
    <w:qFormat/>
    <w:rPr>
      <w:rFonts w:ascii="Arial" w:hAnsi="Arial" w:cs="Wingdings"/>
      <w:sz w:val="22"/>
    </w:rPr>
  </w:style>
  <w:style w:type="character" w:customStyle="1" w:styleId="ListLabel1857">
    <w:name w:val="ListLabel 1857"/>
    <w:qFormat/>
    <w:rPr>
      <w:rFonts w:cs="Courier New"/>
    </w:rPr>
  </w:style>
  <w:style w:type="character" w:customStyle="1" w:styleId="ListLabel1858">
    <w:name w:val="ListLabel 1858"/>
    <w:qFormat/>
    <w:rPr>
      <w:rFonts w:cs="Wingdings"/>
    </w:rPr>
  </w:style>
  <w:style w:type="character" w:customStyle="1" w:styleId="ListLabel1859">
    <w:name w:val="ListLabel 1859"/>
    <w:qFormat/>
    <w:rPr>
      <w:rFonts w:cs="Symbol"/>
    </w:rPr>
  </w:style>
  <w:style w:type="character" w:customStyle="1" w:styleId="ListLabel1860">
    <w:name w:val="ListLabel 1860"/>
    <w:qFormat/>
    <w:rPr>
      <w:rFonts w:cs="Courier New"/>
    </w:rPr>
  </w:style>
  <w:style w:type="character" w:customStyle="1" w:styleId="ListLabel1861">
    <w:name w:val="ListLabel 1861"/>
    <w:qFormat/>
    <w:rPr>
      <w:rFonts w:cs="Wingdings"/>
    </w:rPr>
  </w:style>
  <w:style w:type="character" w:customStyle="1" w:styleId="ListLabel1862">
    <w:name w:val="ListLabel 1862"/>
    <w:qFormat/>
    <w:rPr>
      <w:rFonts w:cs="Symbol"/>
    </w:rPr>
  </w:style>
  <w:style w:type="character" w:customStyle="1" w:styleId="ListLabel1863">
    <w:name w:val="ListLabel 1863"/>
    <w:qFormat/>
    <w:rPr>
      <w:rFonts w:cs="Courier New"/>
    </w:rPr>
  </w:style>
  <w:style w:type="character" w:customStyle="1" w:styleId="ListLabel1864">
    <w:name w:val="ListLabel 1864"/>
    <w:qFormat/>
    <w:rPr>
      <w:rFonts w:cs="Wingdings"/>
    </w:rPr>
  </w:style>
  <w:style w:type="character" w:customStyle="1" w:styleId="ListLabel1865">
    <w:name w:val="ListLabel 1865"/>
    <w:qFormat/>
    <w:rPr>
      <w:rFonts w:ascii="Arial" w:hAnsi="Arial" w:cs="Wingdings"/>
      <w:sz w:val="22"/>
    </w:rPr>
  </w:style>
  <w:style w:type="character" w:customStyle="1" w:styleId="ListLabel1866">
    <w:name w:val="ListLabel 1866"/>
    <w:qFormat/>
    <w:rPr>
      <w:rFonts w:cs="Courier New"/>
    </w:rPr>
  </w:style>
  <w:style w:type="character" w:customStyle="1" w:styleId="ListLabel1867">
    <w:name w:val="ListLabel 1867"/>
    <w:qFormat/>
    <w:rPr>
      <w:rFonts w:cs="Wingdings"/>
    </w:rPr>
  </w:style>
  <w:style w:type="character" w:customStyle="1" w:styleId="ListLabel1868">
    <w:name w:val="ListLabel 1868"/>
    <w:qFormat/>
    <w:rPr>
      <w:rFonts w:cs="Symbol"/>
    </w:rPr>
  </w:style>
  <w:style w:type="character" w:customStyle="1" w:styleId="ListLabel1869">
    <w:name w:val="ListLabel 1869"/>
    <w:qFormat/>
    <w:rPr>
      <w:rFonts w:cs="Courier New"/>
    </w:rPr>
  </w:style>
  <w:style w:type="character" w:customStyle="1" w:styleId="ListLabel1870">
    <w:name w:val="ListLabel 1870"/>
    <w:qFormat/>
    <w:rPr>
      <w:rFonts w:cs="Wingdings"/>
    </w:rPr>
  </w:style>
  <w:style w:type="character" w:customStyle="1" w:styleId="ListLabel1871">
    <w:name w:val="ListLabel 1871"/>
    <w:qFormat/>
    <w:rPr>
      <w:rFonts w:cs="Symbol"/>
    </w:rPr>
  </w:style>
  <w:style w:type="character" w:customStyle="1" w:styleId="ListLabel1872">
    <w:name w:val="ListLabel 1872"/>
    <w:qFormat/>
    <w:rPr>
      <w:rFonts w:cs="Courier New"/>
    </w:rPr>
  </w:style>
  <w:style w:type="character" w:customStyle="1" w:styleId="ListLabel1873">
    <w:name w:val="ListLabel 1873"/>
    <w:qFormat/>
    <w:rPr>
      <w:rFonts w:cs="Wingdings"/>
    </w:rPr>
  </w:style>
  <w:style w:type="character" w:customStyle="1" w:styleId="ListLabel1874">
    <w:name w:val="ListLabel 1874"/>
    <w:qFormat/>
    <w:rPr>
      <w:rFonts w:ascii="Arial" w:hAnsi="Arial" w:cs="Wingdings"/>
      <w:b/>
      <w:sz w:val="22"/>
    </w:rPr>
  </w:style>
  <w:style w:type="character" w:customStyle="1" w:styleId="ListLabel1875">
    <w:name w:val="ListLabel 1875"/>
    <w:qFormat/>
    <w:rPr>
      <w:rFonts w:cs="Courier New"/>
    </w:rPr>
  </w:style>
  <w:style w:type="character" w:customStyle="1" w:styleId="ListLabel1876">
    <w:name w:val="ListLabel 1876"/>
    <w:qFormat/>
    <w:rPr>
      <w:rFonts w:cs="Wingdings"/>
    </w:rPr>
  </w:style>
  <w:style w:type="character" w:customStyle="1" w:styleId="ListLabel1877">
    <w:name w:val="ListLabel 1877"/>
    <w:qFormat/>
    <w:rPr>
      <w:rFonts w:cs="Symbol"/>
    </w:rPr>
  </w:style>
  <w:style w:type="character" w:customStyle="1" w:styleId="ListLabel1878">
    <w:name w:val="ListLabel 1878"/>
    <w:qFormat/>
    <w:rPr>
      <w:rFonts w:cs="Courier New"/>
    </w:rPr>
  </w:style>
  <w:style w:type="character" w:customStyle="1" w:styleId="ListLabel1879">
    <w:name w:val="ListLabel 1879"/>
    <w:qFormat/>
    <w:rPr>
      <w:rFonts w:cs="Wingdings"/>
    </w:rPr>
  </w:style>
  <w:style w:type="character" w:customStyle="1" w:styleId="ListLabel1880">
    <w:name w:val="ListLabel 1880"/>
    <w:qFormat/>
    <w:rPr>
      <w:rFonts w:cs="Symbol"/>
    </w:rPr>
  </w:style>
  <w:style w:type="character" w:customStyle="1" w:styleId="ListLabel1881">
    <w:name w:val="ListLabel 1881"/>
    <w:qFormat/>
    <w:rPr>
      <w:rFonts w:cs="Courier New"/>
    </w:rPr>
  </w:style>
  <w:style w:type="character" w:customStyle="1" w:styleId="ListLabel1882">
    <w:name w:val="ListLabel 1882"/>
    <w:qFormat/>
    <w:rPr>
      <w:rFonts w:cs="Wingdings"/>
    </w:rPr>
  </w:style>
  <w:style w:type="character" w:customStyle="1" w:styleId="ListLabel1883">
    <w:name w:val="ListLabel 1883"/>
    <w:qFormat/>
    <w:rPr>
      <w:rFonts w:ascii="Arial" w:hAnsi="Arial" w:cs="Wingdings"/>
      <w:b/>
      <w:sz w:val="22"/>
    </w:rPr>
  </w:style>
  <w:style w:type="character" w:customStyle="1" w:styleId="ListLabel1884">
    <w:name w:val="ListLabel 1884"/>
    <w:qFormat/>
    <w:rPr>
      <w:rFonts w:cs="Courier New"/>
    </w:rPr>
  </w:style>
  <w:style w:type="character" w:customStyle="1" w:styleId="ListLabel1885">
    <w:name w:val="ListLabel 1885"/>
    <w:qFormat/>
    <w:rPr>
      <w:rFonts w:cs="Wingdings"/>
    </w:rPr>
  </w:style>
  <w:style w:type="character" w:customStyle="1" w:styleId="ListLabel1886">
    <w:name w:val="ListLabel 1886"/>
    <w:qFormat/>
    <w:rPr>
      <w:rFonts w:cs="Symbol"/>
    </w:rPr>
  </w:style>
  <w:style w:type="character" w:customStyle="1" w:styleId="ListLabel1887">
    <w:name w:val="ListLabel 1887"/>
    <w:qFormat/>
    <w:rPr>
      <w:rFonts w:cs="Courier New"/>
    </w:rPr>
  </w:style>
  <w:style w:type="character" w:customStyle="1" w:styleId="ListLabel1888">
    <w:name w:val="ListLabel 1888"/>
    <w:qFormat/>
    <w:rPr>
      <w:rFonts w:cs="Wingdings"/>
    </w:rPr>
  </w:style>
  <w:style w:type="character" w:customStyle="1" w:styleId="ListLabel1889">
    <w:name w:val="ListLabel 1889"/>
    <w:qFormat/>
    <w:rPr>
      <w:rFonts w:cs="Symbol"/>
    </w:rPr>
  </w:style>
  <w:style w:type="character" w:customStyle="1" w:styleId="ListLabel1890">
    <w:name w:val="ListLabel 1890"/>
    <w:qFormat/>
    <w:rPr>
      <w:rFonts w:cs="Courier New"/>
    </w:rPr>
  </w:style>
  <w:style w:type="character" w:customStyle="1" w:styleId="ListLabel1891">
    <w:name w:val="ListLabel 1891"/>
    <w:qFormat/>
    <w:rPr>
      <w:rFonts w:cs="Wingdings"/>
    </w:rPr>
  </w:style>
  <w:style w:type="character" w:customStyle="1" w:styleId="ListLabel1892">
    <w:name w:val="ListLabel 1892"/>
    <w:qFormat/>
    <w:rPr>
      <w:rFonts w:ascii="Arial" w:hAnsi="Arial" w:cs="Wingdings"/>
      <w:b/>
      <w:sz w:val="22"/>
    </w:rPr>
  </w:style>
  <w:style w:type="character" w:customStyle="1" w:styleId="ListLabel1893">
    <w:name w:val="ListLabel 1893"/>
    <w:qFormat/>
    <w:rPr>
      <w:rFonts w:cs="Courier New"/>
    </w:rPr>
  </w:style>
  <w:style w:type="character" w:customStyle="1" w:styleId="ListLabel1894">
    <w:name w:val="ListLabel 1894"/>
    <w:qFormat/>
    <w:rPr>
      <w:rFonts w:cs="Wingdings"/>
    </w:rPr>
  </w:style>
  <w:style w:type="character" w:customStyle="1" w:styleId="ListLabel1895">
    <w:name w:val="ListLabel 1895"/>
    <w:qFormat/>
    <w:rPr>
      <w:rFonts w:cs="Symbol"/>
    </w:rPr>
  </w:style>
  <w:style w:type="character" w:customStyle="1" w:styleId="ListLabel1896">
    <w:name w:val="ListLabel 1896"/>
    <w:qFormat/>
    <w:rPr>
      <w:rFonts w:cs="Courier New"/>
    </w:rPr>
  </w:style>
  <w:style w:type="character" w:customStyle="1" w:styleId="ListLabel1897">
    <w:name w:val="ListLabel 1897"/>
    <w:qFormat/>
    <w:rPr>
      <w:rFonts w:cs="Wingdings"/>
    </w:rPr>
  </w:style>
  <w:style w:type="character" w:customStyle="1" w:styleId="ListLabel1898">
    <w:name w:val="ListLabel 1898"/>
    <w:qFormat/>
    <w:rPr>
      <w:rFonts w:cs="Symbol"/>
    </w:rPr>
  </w:style>
  <w:style w:type="character" w:customStyle="1" w:styleId="ListLabel1899">
    <w:name w:val="ListLabel 1899"/>
    <w:qFormat/>
    <w:rPr>
      <w:rFonts w:cs="Courier New"/>
    </w:rPr>
  </w:style>
  <w:style w:type="character" w:customStyle="1" w:styleId="ListLabel1900">
    <w:name w:val="ListLabel 1900"/>
    <w:qFormat/>
    <w:rPr>
      <w:rFonts w:cs="Wingdings"/>
    </w:rPr>
  </w:style>
  <w:style w:type="character" w:customStyle="1" w:styleId="ListLabel1901">
    <w:name w:val="ListLabel 1901"/>
    <w:qFormat/>
    <w:rPr>
      <w:rFonts w:ascii="Arial" w:hAnsi="Arial" w:cs="Calibri"/>
      <w:sz w:val="22"/>
    </w:rPr>
  </w:style>
  <w:style w:type="character" w:customStyle="1" w:styleId="ListLabel1902">
    <w:name w:val="ListLabel 1902"/>
    <w:qFormat/>
    <w:rPr>
      <w:rFonts w:cs="Courier New"/>
    </w:rPr>
  </w:style>
  <w:style w:type="character" w:customStyle="1" w:styleId="ListLabel1903">
    <w:name w:val="ListLabel 1903"/>
    <w:qFormat/>
    <w:rPr>
      <w:rFonts w:cs="Wingdings"/>
    </w:rPr>
  </w:style>
  <w:style w:type="character" w:customStyle="1" w:styleId="ListLabel1904">
    <w:name w:val="ListLabel 1904"/>
    <w:qFormat/>
    <w:rPr>
      <w:rFonts w:cs="Symbol"/>
    </w:rPr>
  </w:style>
  <w:style w:type="character" w:customStyle="1" w:styleId="ListLabel1905">
    <w:name w:val="ListLabel 1905"/>
    <w:qFormat/>
    <w:rPr>
      <w:rFonts w:cs="Courier New"/>
    </w:rPr>
  </w:style>
  <w:style w:type="character" w:customStyle="1" w:styleId="ListLabel1906">
    <w:name w:val="ListLabel 1906"/>
    <w:qFormat/>
    <w:rPr>
      <w:rFonts w:cs="Wingdings"/>
    </w:rPr>
  </w:style>
  <w:style w:type="character" w:customStyle="1" w:styleId="ListLabel1907">
    <w:name w:val="ListLabel 1907"/>
    <w:qFormat/>
    <w:rPr>
      <w:rFonts w:cs="Symbol"/>
    </w:rPr>
  </w:style>
  <w:style w:type="character" w:customStyle="1" w:styleId="ListLabel1908">
    <w:name w:val="ListLabel 1908"/>
    <w:qFormat/>
    <w:rPr>
      <w:rFonts w:cs="Courier New"/>
    </w:rPr>
  </w:style>
  <w:style w:type="character" w:customStyle="1" w:styleId="ListLabel1909">
    <w:name w:val="ListLabel 1909"/>
    <w:qFormat/>
    <w:rPr>
      <w:rFonts w:cs="Wingdings"/>
    </w:rPr>
  </w:style>
  <w:style w:type="character" w:customStyle="1" w:styleId="ListLabel1910">
    <w:name w:val="ListLabel 1910"/>
    <w:qFormat/>
    <w:rPr>
      <w:rFonts w:ascii="Arial" w:hAnsi="Arial" w:cs="Wingdings"/>
      <w:sz w:val="22"/>
    </w:rPr>
  </w:style>
  <w:style w:type="character" w:customStyle="1" w:styleId="ListLabel1911">
    <w:name w:val="ListLabel 1911"/>
    <w:qFormat/>
    <w:rPr>
      <w:rFonts w:cs="Courier New"/>
    </w:rPr>
  </w:style>
  <w:style w:type="character" w:customStyle="1" w:styleId="ListLabel1912">
    <w:name w:val="ListLabel 1912"/>
    <w:qFormat/>
    <w:rPr>
      <w:rFonts w:cs="Wingdings"/>
    </w:rPr>
  </w:style>
  <w:style w:type="character" w:customStyle="1" w:styleId="ListLabel1913">
    <w:name w:val="ListLabel 1913"/>
    <w:qFormat/>
    <w:rPr>
      <w:rFonts w:cs="Symbol"/>
    </w:rPr>
  </w:style>
  <w:style w:type="character" w:customStyle="1" w:styleId="ListLabel1914">
    <w:name w:val="ListLabel 1914"/>
    <w:qFormat/>
    <w:rPr>
      <w:rFonts w:cs="Courier New"/>
    </w:rPr>
  </w:style>
  <w:style w:type="character" w:customStyle="1" w:styleId="ListLabel1915">
    <w:name w:val="ListLabel 1915"/>
    <w:qFormat/>
    <w:rPr>
      <w:rFonts w:cs="Wingdings"/>
    </w:rPr>
  </w:style>
  <w:style w:type="character" w:customStyle="1" w:styleId="ListLabel1916">
    <w:name w:val="ListLabel 1916"/>
    <w:qFormat/>
    <w:rPr>
      <w:rFonts w:cs="Symbol"/>
    </w:rPr>
  </w:style>
  <w:style w:type="character" w:customStyle="1" w:styleId="ListLabel1917">
    <w:name w:val="ListLabel 1917"/>
    <w:qFormat/>
    <w:rPr>
      <w:rFonts w:cs="Courier New"/>
    </w:rPr>
  </w:style>
  <w:style w:type="character" w:customStyle="1" w:styleId="ListLabel1918">
    <w:name w:val="ListLabel 1918"/>
    <w:qFormat/>
    <w:rPr>
      <w:rFonts w:cs="Wingdings"/>
    </w:rPr>
  </w:style>
  <w:style w:type="character" w:customStyle="1" w:styleId="ListLabel1919">
    <w:name w:val="ListLabel 1919"/>
    <w:qFormat/>
    <w:rPr>
      <w:rFonts w:cs="Wingdings"/>
      <w:sz w:val="22"/>
    </w:rPr>
  </w:style>
  <w:style w:type="character" w:customStyle="1" w:styleId="ListLabel1920">
    <w:name w:val="ListLabel 1920"/>
    <w:qFormat/>
    <w:rPr>
      <w:rFonts w:cs="Courier New"/>
    </w:rPr>
  </w:style>
  <w:style w:type="character" w:customStyle="1" w:styleId="ListLabel1921">
    <w:name w:val="ListLabel 1921"/>
    <w:qFormat/>
    <w:rPr>
      <w:rFonts w:cs="Wingdings"/>
    </w:rPr>
  </w:style>
  <w:style w:type="character" w:customStyle="1" w:styleId="ListLabel1922">
    <w:name w:val="ListLabel 1922"/>
    <w:qFormat/>
    <w:rPr>
      <w:rFonts w:cs="Symbol"/>
    </w:rPr>
  </w:style>
  <w:style w:type="character" w:customStyle="1" w:styleId="ListLabel1923">
    <w:name w:val="ListLabel 1923"/>
    <w:qFormat/>
    <w:rPr>
      <w:rFonts w:cs="Courier New"/>
    </w:rPr>
  </w:style>
  <w:style w:type="character" w:customStyle="1" w:styleId="ListLabel1924">
    <w:name w:val="ListLabel 1924"/>
    <w:qFormat/>
    <w:rPr>
      <w:rFonts w:cs="Wingdings"/>
    </w:rPr>
  </w:style>
  <w:style w:type="character" w:customStyle="1" w:styleId="ListLabel1925">
    <w:name w:val="ListLabel 1925"/>
    <w:qFormat/>
    <w:rPr>
      <w:rFonts w:cs="Symbol"/>
    </w:rPr>
  </w:style>
  <w:style w:type="character" w:customStyle="1" w:styleId="ListLabel1926">
    <w:name w:val="ListLabel 1926"/>
    <w:qFormat/>
    <w:rPr>
      <w:rFonts w:cs="Courier New"/>
    </w:rPr>
  </w:style>
  <w:style w:type="character" w:customStyle="1" w:styleId="ListLabel1927">
    <w:name w:val="ListLabel 1927"/>
    <w:qFormat/>
    <w:rPr>
      <w:rFonts w:cs="Wingdings"/>
    </w:rPr>
  </w:style>
  <w:style w:type="character" w:customStyle="1" w:styleId="ListLabel1928">
    <w:name w:val="ListLabel 1928"/>
    <w:qFormat/>
    <w:rPr>
      <w:rFonts w:ascii="Arial" w:hAnsi="Arial" w:cs="Wingdings"/>
      <w:b w:val="0"/>
      <w:i w:val="0"/>
      <w:strike w:val="0"/>
      <w:dstrike w:val="0"/>
      <w:color w:val="000000"/>
      <w:position w:val="0"/>
      <w:sz w:val="16"/>
      <w:szCs w:val="16"/>
      <w:u w:val="none"/>
      <w:vertAlign w:val="baseline"/>
    </w:rPr>
  </w:style>
  <w:style w:type="character" w:customStyle="1" w:styleId="ListLabel1929">
    <w:name w:val="ListLabel 1929"/>
    <w:qFormat/>
    <w:rPr>
      <w:rFonts w:cs="Wingdings"/>
      <w:b w:val="0"/>
      <w:i w:val="0"/>
      <w:strike w:val="0"/>
      <w:dstrike w:val="0"/>
      <w:color w:val="000000"/>
      <w:position w:val="0"/>
      <w:sz w:val="16"/>
      <w:szCs w:val="16"/>
      <w:u w:val="none"/>
      <w:vertAlign w:val="baseline"/>
    </w:rPr>
  </w:style>
  <w:style w:type="character" w:customStyle="1" w:styleId="ListLabel1930">
    <w:name w:val="ListLabel 1930"/>
    <w:qFormat/>
    <w:rPr>
      <w:rFonts w:cs="Wingdings"/>
      <w:b w:val="0"/>
      <w:i w:val="0"/>
      <w:strike w:val="0"/>
      <w:dstrike w:val="0"/>
      <w:color w:val="000000"/>
      <w:position w:val="0"/>
      <w:sz w:val="16"/>
      <w:szCs w:val="16"/>
      <w:u w:val="none"/>
      <w:vertAlign w:val="baseline"/>
    </w:rPr>
  </w:style>
  <w:style w:type="character" w:customStyle="1" w:styleId="ListLabel1931">
    <w:name w:val="ListLabel 1931"/>
    <w:qFormat/>
    <w:rPr>
      <w:rFonts w:cs="Wingdings"/>
      <w:b w:val="0"/>
      <w:i w:val="0"/>
      <w:strike w:val="0"/>
      <w:dstrike w:val="0"/>
      <w:color w:val="000000"/>
      <w:position w:val="0"/>
      <w:sz w:val="16"/>
      <w:szCs w:val="16"/>
      <w:u w:val="none"/>
      <w:vertAlign w:val="baseline"/>
    </w:rPr>
  </w:style>
  <w:style w:type="character" w:customStyle="1" w:styleId="ListLabel1932">
    <w:name w:val="ListLabel 1932"/>
    <w:qFormat/>
    <w:rPr>
      <w:rFonts w:cs="Wingdings"/>
      <w:b w:val="0"/>
      <w:i w:val="0"/>
      <w:strike w:val="0"/>
      <w:dstrike w:val="0"/>
      <w:color w:val="000000"/>
      <w:position w:val="0"/>
      <w:sz w:val="16"/>
      <w:szCs w:val="16"/>
      <w:u w:val="none"/>
      <w:vertAlign w:val="baseline"/>
    </w:rPr>
  </w:style>
  <w:style w:type="character" w:customStyle="1" w:styleId="ListLabel1933">
    <w:name w:val="ListLabel 1933"/>
    <w:qFormat/>
    <w:rPr>
      <w:rFonts w:cs="Wingdings"/>
      <w:b w:val="0"/>
      <w:i w:val="0"/>
      <w:strike w:val="0"/>
      <w:dstrike w:val="0"/>
      <w:color w:val="000000"/>
      <w:position w:val="0"/>
      <w:sz w:val="16"/>
      <w:szCs w:val="16"/>
      <w:u w:val="none"/>
      <w:vertAlign w:val="baseline"/>
    </w:rPr>
  </w:style>
  <w:style w:type="character" w:customStyle="1" w:styleId="ListLabel1934">
    <w:name w:val="ListLabel 1934"/>
    <w:qFormat/>
    <w:rPr>
      <w:rFonts w:cs="Wingdings"/>
      <w:b w:val="0"/>
      <w:i w:val="0"/>
      <w:strike w:val="0"/>
      <w:dstrike w:val="0"/>
      <w:color w:val="000000"/>
      <w:position w:val="0"/>
      <w:sz w:val="16"/>
      <w:szCs w:val="16"/>
      <w:u w:val="none"/>
      <w:vertAlign w:val="baseline"/>
    </w:rPr>
  </w:style>
  <w:style w:type="character" w:customStyle="1" w:styleId="ListLabel1935">
    <w:name w:val="ListLabel 1935"/>
    <w:qFormat/>
    <w:rPr>
      <w:rFonts w:cs="Wingdings"/>
      <w:b w:val="0"/>
      <w:i w:val="0"/>
      <w:strike w:val="0"/>
      <w:dstrike w:val="0"/>
      <w:color w:val="000000"/>
      <w:position w:val="0"/>
      <w:sz w:val="16"/>
      <w:szCs w:val="16"/>
      <w:u w:val="none"/>
      <w:vertAlign w:val="baseline"/>
    </w:rPr>
  </w:style>
  <w:style w:type="character" w:customStyle="1" w:styleId="ListLabel1936">
    <w:name w:val="ListLabel 1936"/>
    <w:qFormat/>
    <w:rPr>
      <w:rFonts w:cs="Wingdings"/>
      <w:b w:val="0"/>
      <w:i w:val="0"/>
      <w:strike w:val="0"/>
      <w:dstrike w:val="0"/>
      <w:color w:val="000000"/>
      <w:position w:val="0"/>
      <w:sz w:val="16"/>
      <w:szCs w:val="16"/>
      <w:u w:val="none"/>
      <w:vertAlign w:val="baseline"/>
    </w:rPr>
  </w:style>
  <w:style w:type="character" w:customStyle="1" w:styleId="ListLabel1937">
    <w:name w:val="ListLabel 1937"/>
    <w:qFormat/>
    <w:rPr>
      <w:rFonts w:cs="Liberation Serif"/>
      <w:b w:val="0"/>
      <w:i w:val="0"/>
      <w:strike w:val="0"/>
      <w:dstrike w:val="0"/>
      <w:color w:val="000000"/>
      <w:position w:val="0"/>
      <w:sz w:val="20"/>
      <w:szCs w:val="20"/>
      <w:u w:val="none"/>
      <w:vertAlign w:val="baseline"/>
    </w:rPr>
  </w:style>
  <w:style w:type="character" w:customStyle="1" w:styleId="ListLabel1938">
    <w:name w:val="ListLabel 1938"/>
    <w:qFormat/>
    <w:rPr>
      <w:rFonts w:cs="Liberation Serif"/>
      <w:b w:val="0"/>
      <w:i w:val="0"/>
      <w:strike w:val="0"/>
      <w:dstrike w:val="0"/>
      <w:color w:val="000000"/>
      <w:position w:val="0"/>
      <w:sz w:val="20"/>
      <w:szCs w:val="20"/>
      <w:u w:val="none"/>
      <w:vertAlign w:val="baseline"/>
    </w:rPr>
  </w:style>
  <w:style w:type="character" w:customStyle="1" w:styleId="ListLabel1939">
    <w:name w:val="ListLabel 1939"/>
    <w:qFormat/>
    <w:rPr>
      <w:rFonts w:cs="Liberation Serif"/>
      <w:b w:val="0"/>
      <w:i w:val="0"/>
      <w:strike w:val="0"/>
      <w:dstrike w:val="0"/>
      <w:color w:val="000000"/>
      <w:position w:val="0"/>
      <w:sz w:val="20"/>
      <w:szCs w:val="20"/>
      <w:u w:val="none"/>
      <w:vertAlign w:val="baseline"/>
    </w:rPr>
  </w:style>
  <w:style w:type="character" w:customStyle="1" w:styleId="ListLabel1940">
    <w:name w:val="ListLabel 1940"/>
    <w:qFormat/>
    <w:rPr>
      <w:rFonts w:cs="Liberation Serif"/>
      <w:b w:val="0"/>
      <w:i w:val="0"/>
      <w:strike w:val="0"/>
      <w:dstrike w:val="0"/>
      <w:color w:val="000000"/>
      <w:position w:val="0"/>
      <w:sz w:val="20"/>
      <w:szCs w:val="20"/>
      <w:u w:val="none"/>
      <w:vertAlign w:val="baseline"/>
    </w:rPr>
  </w:style>
  <w:style w:type="character" w:customStyle="1" w:styleId="ListLabel1941">
    <w:name w:val="ListLabel 1941"/>
    <w:qFormat/>
    <w:rPr>
      <w:rFonts w:cs="Liberation Serif"/>
      <w:b w:val="0"/>
      <w:i w:val="0"/>
      <w:strike w:val="0"/>
      <w:dstrike w:val="0"/>
      <w:color w:val="000000"/>
      <w:position w:val="0"/>
      <w:sz w:val="20"/>
      <w:szCs w:val="20"/>
      <w:u w:val="none"/>
      <w:vertAlign w:val="baseline"/>
    </w:rPr>
  </w:style>
  <w:style w:type="character" w:customStyle="1" w:styleId="ListLabel1942">
    <w:name w:val="ListLabel 1942"/>
    <w:qFormat/>
    <w:rPr>
      <w:rFonts w:cs="Liberation Serif"/>
      <w:b w:val="0"/>
      <w:i w:val="0"/>
      <w:strike w:val="0"/>
      <w:dstrike w:val="0"/>
      <w:color w:val="000000"/>
      <w:position w:val="0"/>
      <w:sz w:val="20"/>
      <w:szCs w:val="20"/>
      <w:u w:val="none"/>
      <w:vertAlign w:val="baseline"/>
    </w:rPr>
  </w:style>
  <w:style w:type="character" w:customStyle="1" w:styleId="ListLabel1943">
    <w:name w:val="ListLabel 1943"/>
    <w:qFormat/>
    <w:rPr>
      <w:rFonts w:cs="Liberation Serif"/>
      <w:b w:val="0"/>
      <w:i w:val="0"/>
      <w:strike w:val="0"/>
      <w:dstrike w:val="0"/>
      <w:color w:val="000000"/>
      <w:position w:val="0"/>
      <w:sz w:val="20"/>
      <w:szCs w:val="20"/>
      <w:u w:val="none"/>
      <w:vertAlign w:val="baseline"/>
    </w:rPr>
  </w:style>
  <w:style w:type="character" w:customStyle="1" w:styleId="ListLabel1944">
    <w:name w:val="ListLabel 1944"/>
    <w:qFormat/>
    <w:rPr>
      <w:rFonts w:cs="Liberation Serif"/>
      <w:b w:val="0"/>
      <w:i w:val="0"/>
      <w:strike w:val="0"/>
      <w:dstrike w:val="0"/>
      <w:color w:val="000000"/>
      <w:position w:val="0"/>
      <w:sz w:val="20"/>
      <w:szCs w:val="20"/>
      <w:u w:val="none"/>
      <w:vertAlign w:val="baseline"/>
    </w:rPr>
  </w:style>
  <w:style w:type="character" w:customStyle="1" w:styleId="ListLabel1945">
    <w:name w:val="ListLabel 1945"/>
    <w:qFormat/>
    <w:rPr>
      <w:rFonts w:cs="Liberation Serif"/>
      <w:b w:val="0"/>
      <w:i w:val="0"/>
      <w:strike w:val="0"/>
      <w:dstrike w:val="0"/>
      <w:color w:val="000000"/>
      <w:position w:val="0"/>
      <w:sz w:val="20"/>
      <w:szCs w:val="20"/>
      <w:u w:val="none"/>
      <w:vertAlign w:val="baseline"/>
    </w:rPr>
  </w:style>
  <w:style w:type="character" w:customStyle="1" w:styleId="ListLabel1946">
    <w:name w:val="ListLabel 1946"/>
    <w:qFormat/>
    <w:rPr>
      <w:rFonts w:cs="Wingdings"/>
      <w:b w:val="0"/>
      <w:i w:val="0"/>
      <w:strike w:val="0"/>
      <w:dstrike w:val="0"/>
      <w:color w:val="000000"/>
      <w:position w:val="0"/>
      <w:sz w:val="16"/>
      <w:szCs w:val="16"/>
      <w:u w:val="none"/>
      <w:vertAlign w:val="baseline"/>
    </w:rPr>
  </w:style>
  <w:style w:type="character" w:customStyle="1" w:styleId="ListLabel1947">
    <w:name w:val="ListLabel 1947"/>
    <w:qFormat/>
    <w:rPr>
      <w:rFonts w:cs="Wingdings"/>
      <w:b w:val="0"/>
      <w:i w:val="0"/>
      <w:strike w:val="0"/>
      <w:dstrike w:val="0"/>
      <w:color w:val="000000"/>
      <w:position w:val="0"/>
      <w:sz w:val="16"/>
      <w:szCs w:val="16"/>
      <w:u w:val="none"/>
      <w:vertAlign w:val="baseline"/>
    </w:rPr>
  </w:style>
  <w:style w:type="character" w:customStyle="1" w:styleId="ListLabel1948">
    <w:name w:val="ListLabel 1948"/>
    <w:qFormat/>
    <w:rPr>
      <w:rFonts w:cs="Wingdings"/>
      <w:b w:val="0"/>
      <w:i w:val="0"/>
      <w:strike w:val="0"/>
      <w:dstrike w:val="0"/>
      <w:color w:val="000000"/>
      <w:position w:val="0"/>
      <w:sz w:val="16"/>
      <w:szCs w:val="16"/>
      <w:u w:val="none"/>
      <w:vertAlign w:val="baseline"/>
    </w:rPr>
  </w:style>
  <w:style w:type="character" w:customStyle="1" w:styleId="ListLabel1949">
    <w:name w:val="ListLabel 1949"/>
    <w:qFormat/>
    <w:rPr>
      <w:rFonts w:cs="Wingdings"/>
      <w:b w:val="0"/>
      <w:i w:val="0"/>
      <w:strike w:val="0"/>
      <w:dstrike w:val="0"/>
      <w:color w:val="000000"/>
      <w:position w:val="0"/>
      <w:sz w:val="16"/>
      <w:szCs w:val="16"/>
      <w:u w:val="none"/>
      <w:vertAlign w:val="baseline"/>
    </w:rPr>
  </w:style>
  <w:style w:type="character" w:customStyle="1" w:styleId="ListLabel1950">
    <w:name w:val="ListLabel 1950"/>
    <w:qFormat/>
    <w:rPr>
      <w:rFonts w:cs="Wingdings"/>
      <w:b w:val="0"/>
      <w:i w:val="0"/>
      <w:strike w:val="0"/>
      <w:dstrike w:val="0"/>
      <w:color w:val="000000"/>
      <w:position w:val="0"/>
      <w:sz w:val="16"/>
      <w:szCs w:val="16"/>
      <w:u w:val="none"/>
      <w:vertAlign w:val="baseline"/>
    </w:rPr>
  </w:style>
  <w:style w:type="character" w:customStyle="1" w:styleId="ListLabel1951">
    <w:name w:val="ListLabel 1951"/>
    <w:qFormat/>
    <w:rPr>
      <w:rFonts w:cs="Wingdings"/>
      <w:b w:val="0"/>
      <w:i w:val="0"/>
      <w:strike w:val="0"/>
      <w:dstrike w:val="0"/>
      <w:color w:val="000000"/>
      <w:position w:val="0"/>
      <w:sz w:val="16"/>
      <w:szCs w:val="16"/>
      <w:u w:val="none"/>
      <w:vertAlign w:val="baseline"/>
    </w:rPr>
  </w:style>
  <w:style w:type="character" w:customStyle="1" w:styleId="ListLabel1952">
    <w:name w:val="ListLabel 1952"/>
    <w:qFormat/>
    <w:rPr>
      <w:rFonts w:cs="Wingdings"/>
      <w:b w:val="0"/>
      <w:i w:val="0"/>
      <w:strike w:val="0"/>
      <w:dstrike w:val="0"/>
      <w:color w:val="000000"/>
      <w:position w:val="0"/>
      <w:sz w:val="16"/>
      <w:szCs w:val="16"/>
      <w:u w:val="none"/>
      <w:vertAlign w:val="baseline"/>
    </w:rPr>
  </w:style>
  <w:style w:type="character" w:customStyle="1" w:styleId="ListLabel1953">
    <w:name w:val="ListLabel 1953"/>
    <w:qFormat/>
    <w:rPr>
      <w:rFonts w:cs="Wingdings"/>
      <w:b w:val="0"/>
      <w:i w:val="0"/>
      <w:strike w:val="0"/>
      <w:dstrike w:val="0"/>
      <w:color w:val="000000"/>
      <w:position w:val="0"/>
      <w:sz w:val="16"/>
      <w:szCs w:val="16"/>
      <w:u w:val="none"/>
      <w:vertAlign w:val="baseline"/>
    </w:rPr>
  </w:style>
  <w:style w:type="character" w:customStyle="1" w:styleId="ListLabel1954">
    <w:name w:val="ListLabel 1954"/>
    <w:qFormat/>
    <w:rPr>
      <w:rFonts w:cs="Wingdings"/>
      <w:b w:val="0"/>
      <w:i w:val="0"/>
      <w:strike w:val="0"/>
      <w:dstrike w:val="0"/>
      <w:color w:val="000000"/>
      <w:position w:val="0"/>
      <w:sz w:val="16"/>
      <w:szCs w:val="16"/>
      <w:u w:val="none"/>
      <w:vertAlign w:val="baseline"/>
    </w:rPr>
  </w:style>
  <w:style w:type="character" w:customStyle="1" w:styleId="ListLabel1955">
    <w:name w:val="ListLabel 1955"/>
    <w:qFormat/>
    <w:rPr>
      <w:rFonts w:ascii="Arial" w:hAnsi="Arial" w:cs="Wingdings"/>
      <w:b/>
      <w:sz w:val="22"/>
    </w:rPr>
  </w:style>
  <w:style w:type="character" w:customStyle="1" w:styleId="ListLabel1956">
    <w:name w:val="ListLabel 1956"/>
    <w:qFormat/>
    <w:rPr>
      <w:rFonts w:cs="Courier New"/>
    </w:rPr>
  </w:style>
  <w:style w:type="character" w:customStyle="1" w:styleId="ListLabel1957">
    <w:name w:val="ListLabel 1957"/>
    <w:qFormat/>
    <w:rPr>
      <w:rFonts w:cs="Wingdings"/>
    </w:rPr>
  </w:style>
  <w:style w:type="character" w:customStyle="1" w:styleId="ListLabel1958">
    <w:name w:val="ListLabel 1958"/>
    <w:qFormat/>
    <w:rPr>
      <w:rFonts w:cs="Symbol"/>
    </w:rPr>
  </w:style>
  <w:style w:type="character" w:customStyle="1" w:styleId="ListLabel1959">
    <w:name w:val="ListLabel 1959"/>
    <w:qFormat/>
    <w:rPr>
      <w:rFonts w:cs="Courier New"/>
    </w:rPr>
  </w:style>
  <w:style w:type="character" w:customStyle="1" w:styleId="ListLabel1960">
    <w:name w:val="ListLabel 1960"/>
    <w:qFormat/>
    <w:rPr>
      <w:rFonts w:cs="Wingdings"/>
    </w:rPr>
  </w:style>
  <w:style w:type="character" w:customStyle="1" w:styleId="ListLabel1961">
    <w:name w:val="ListLabel 1961"/>
    <w:qFormat/>
    <w:rPr>
      <w:rFonts w:cs="Symbol"/>
    </w:rPr>
  </w:style>
  <w:style w:type="character" w:customStyle="1" w:styleId="ListLabel1962">
    <w:name w:val="ListLabel 1962"/>
    <w:qFormat/>
    <w:rPr>
      <w:rFonts w:cs="Courier New"/>
    </w:rPr>
  </w:style>
  <w:style w:type="character" w:customStyle="1" w:styleId="ListLabel1963">
    <w:name w:val="ListLabel 1963"/>
    <w:qFormat/>
    <w:rPr>
      <w:rFonts w:cs="Wingdings"/>
    </w:rPr>
  </w:style>
  <w:style w:type="character" w:customStyle="1" w:styleId="ListLabel1964">
    <w:name w:val="ListLabel 1964"/>
    <w:qFormat/>
    <w:rPr>
      <w:rFonts w:ascii="Arial" w:hAnsi="Arial" w:cs="Arial"/>
      <w:b/>
      <w:sz w:val="22"/>
    </w:rPr>
  </w:style>
  <w:style w:type="character" w:customStyle="1" w:styleId="ListLabel1965">
    <w:name w:val="ListLabel 1965"/>
    <w:qFormat/>
    <w:rPr>
      <w:rFonts w:cs="Courier New"/>
    </w:rPr>
  </w:style>
  <w:style w:type="character" w:customStyle="1" w:styleId="ListLabel1966">
    <w:name w:val="ListLabel 1966"/>
    <w:qFormat/>
    <w:rPr>
      <w:rFonts w:cs="Wingdings"/>
    </w:rPr>
  </w:style>
  <w:style w:type="character" w:customStyle="1" w:styleId="ListLabel1967">
    <w:name w:val="ListLabel 1967"/>
    <w:qFormat/>
    <w:rPr>
      <w:rFonts w:cs="Symbol"/>
    </w:rPr>
  </w:style>
  <w:style w:type="character" w:customStyle="1" w:styleId="ListLabel1968">
    <w:name w:val="ListLabel 1968"/>
    <w:qFormat/>
    <w:rPr>
      <w:rFonts w:cs="Courier New"/>
    </w:rPr>
  </w:style>
  <w:style w:type="character" w:customStyle="1" w:styleId="ListLabel1969">
    <w:name w:val="ListLabel 1969"/>
    <w:qFormat/>
    <w:rPr>
      <w:rFonts w:cs="Wingdings"/>
    </w:rPr>
  </w:style>
  <w:style w:type="character" w:customStyle="1" w:styleId="ListLabel1970">
    <w:name w:val="ListLabel 1970"/>
    <w:qFormat/>
    <w:rPr>
      <w:rFonts w:cs="Symbol"/>
    </w:rPr>
  </w:style>
  <w:style w:type="character" w:customStyle="1" w:styleId="ListLabel1971">
    <w:name w:val="ListLabel 1971"/>
    <w:qFormat/>
    <w:rPr>
      <w:rFonts w:cs="Courier New"/>
    </w:rPr>
  </w:style>
  <w:style w:type="character" w:customStyle="1" w:styleId="ListLabel1972">
    <w:name w:val="ListLabel 1972"/>
    <w:qFormat/>
    <w:rPr>
      <w:rFonts w:cs="Wingdings"/>
    </w:rPr>
  </w:style>
  <w:style w:type="character" w:customStyle="1" w:styleId="ListLabel1973">
    <w:name w:val="ListLabel 1973"/>
    <w:qFormat/>
    <w:rPr>
      <w:rFonts w:cs="Wingdings"/>
      <w:sz w:val="22"/>
    </w:rPr>
  </w:style>
  <w:style w:type="character" w:customStyle="1" w:styleId="ListLabel1974">
    <w:name w:val="ListLabel 1974"/>
    <w:qFormat/>
    <w:rPr>
      <w:rFonts w:cs="Courier New"/>
    </w:rPr>
  </w:style>
  <w:style w:type="character" w:customStyle="1" w:styleId="ListLabel1975">
    <w:name w:val="ListLabel 1975"/>
    <w:qFormat/>
    <w:rPr>
      <w:rFonts w:cs="Wingdings"/>
    </w:rPr>
  </w:style>
  <w:style w:type="character" w:customStyle="1" w:styleId="ListLabel1976">
    <w:name w:val="ListLabel 1976"/>
    <w:qFormat/>
    <w:rPr>
      <w:rFonts w:cs="Symbol"/>
    </w:rPr>
  </w:style>
  <w:style w:type="character" w:customStyle="1" w:styleId="ListLabel1977">
    <w:name w:val="ListLabel 1977"/>
    <w:qFormat/>
    <w:rPr>
      <w:rFonts w:cs="Courier New"/>
    </w:rPr>
  </w:style>
  <w:style w:type="character" w:customStyle="1" w:styleId="ListLabel1978">
    <w:name w:val="ListLabel 1978"/>
    <w:qFormat/>
    <w:rPr>
      <w:rFonts w:cs="Wingdings"/>
    </w:rPr>
  </w:style>
  <w:style w:type="character" w:customStyle="1" w:styleId="ListLabel1979">
    <w:name w:val="ListLabel 1979"/>
    <w:qFormat/>
    <w:rPr>
      <w:rFonts w:cs="Symbol"/>
    </w:rPr>
  </w:style>
  <w:style w:type="character" w:customStyle="1" w:styleId="ListLabel1980">
    <w:name w:val="ListLabel 1980"/>
    <w:qFormat/>
    <w:rPr>
      <w:rFonts w:cs="Courier New"/>
    </w:rPr>
  </w:style>
  <w:style w:type="character" w:customStyle="1" w:styleId="ListLabel1981">
    <w:name w:val="ListLabel 1981"/>
    <w:qFormat/>
    <w:rPr>
      <w:rFonts w:cs="Wingdings"/>
    </w:rPr>
  </w:style>
  <w:style w:type="character" w:customStyle="1" w:styleId="ListLabel1982">
    <w:name w:val="ListLabel 1982"/>
    <w:qFormat/>
    <w:rPr>
      <w:rFonts w:ascii="Arial" w:hAnsi="Arial" w:cs="Wingdings"/>
      <w:sz w:val="22"/>
    </w:rPr>
  </w:style>
  <w:style w:type="character" w:customStyle="1" w:styleId="ListLabel1983">
    <w:name w:val="ListLabel 1983"/>
    <w:qFormat/>
    <w:rPr>
      <w:rFonts w:cs="Courier New"/>
    </w:rPr>
  </w:style>
  <w:style w:type="character" w:customStyle="1" w:styleId="ListLabel1984">
    <w:name w:val="ListLabel 1984"/>
    <w:qFormat/>
    <w:rPr>
      <w:rFonts w:cs="Wingdings"/>
    </w:rPr>
  </w:style>
  <w:style w:type="character" w:customStyle="1" w:styleId="ListLabel1985">
    <w:name w:val="ListLabel 1985"/>
    <w:qFormat/>
    <w:rPr>
      <w:rFonts w:cs="Symbol"/>
    </w:rPr>
  </w:style>
  <w:style w:type="character" w:customStyle="1" w:styleId="ListLabel1986">
    <w:name w:val="ListLabel 1986"/>
    <w:qFormat/>
    <w:rPr>
      <w:rFonts w:cs="Courier New"/>
    </w:rPr>
  </w:style>
  <w:style w:type="character" w:customStyle="1" w:styleId="ListLabel1987">
    <w:name w:val="ListLabel 1987"/>
    <w:qFormat/>
    <w:rPr>
      <w:rFonts w:cs="Wingdings"/>
    </w:rPr>
  </w:style>
  <w:style w:type="character" w:customStyle="1" w:styleId="ListLabel1988">
    <w:name w:val="ListLabel 1988"/>
    <w:qFormat/>
    <w:rPr>
      <w:rFonts w:cs="Symbol"/>
    </w:rPr>
  </w:style>
  <w:style w:type="character" w:customStyle="1" w:styleId="ListLabel1989">
    <w:name w:val="ListLabel 1989"/>
    <w:qFormat/>
    <w:rPr>
      <w:rFonts w:cs="Courier New"/>
    </w:rPr>
  </w:style>
  <w:style w:type="character" w:customStyle="1" w:styleId="ListLabel1990">
    <w:name w:val="ListLabel 1990"/>
    <w:qFormat/>
    <w:rPr>
      <w:rFonts w:cs="Wingdings"/>
    </w:rPr>
  </w:style>
  <w:style w:type="character" w:customStyle="1" w:styleId="ListLabel1991">
    <w:name w:val="ListLabel 1991"/>
    <w:qFormat/>
    <w:rPr>
      <w:rFonts w:ascii="Arial" w:hAnsi="Arial" w:cs="Wingdings"/>
      <w:sz w:val="22"/>
    </w:rPr>
  </w:style>
  <w:style w:type="character" w:customStyle="1" w:styleId="ListLabel1992">
    <w:name w:val="ListLabel 1992"/>
    <w:qFormat/>
    <w:rPr>
      <w:rFonts w:cs="Courier New"/>
    </w:rPr>
  </w:style>
  <w:style w:type="character" w:customStyle="1" w:styleId="ListLabel1993">
    <w:name w:val="ListLabel 1993"/>
    <w:qFormat/>
    <w:rPr>
      <w:rFonts w:cs="Wingdings"/>
    </w:rPr>
  </w:style>
  <w:style w:type="character" w:customStyle="1" w:styleId="ListLabel1994">
    <w:name w:val="ListLabel 1994"/>
    <w:qFormat/>
    <w:rPr>
      <w:rFonts w:cs="Symbol"/>
    </w:rPr>
  </w:style>
  <w:style w:type="character" w:customStyle="1" w:styleId="ListLabel1995">
    <w:name w:val="ListLabel 1995"/>
    <w:qFormat/>
    <w:rPr>
      <w:rFonts w:cs="Courier New"/>
    </w:rPr>
  </w:style>
  <w:style w:type="character" w:customStyle="1" w:styleId="ListLabel1996">
    <w:name w:val="ListLabel 1996"/>
    <w:qFormat/>
    <w:rPr>
      <w:rFonts w:cs="Wingdings"/>
    </w:rPr>
  </w:style>
  <w:style w:type="character" w:customStyle="1" w:styleId="ListLabel1997">
    <w:name w:val="ListLabel 1997"/>
    <w:qFormat/>
    <w:rPr>
      <w:rFonts w:cs="Symbol"/>
    </w:rPr>
  </w:style>
  <w:style w:type="character" w:customStyle="1" w:styleId="ListLabel1998">
    <w:name w:val="ListLabel 1998"/>
    <w:qFormat/>
    <w:rPr>
      <w:rFonts w:cs="Courier New"/>
    </w:rPr>
  </w:style>
  <w:style w:type="character" w:customStyle="1" w:styleId="ListLabel1999">
    <w:name w:val="ListLabel 1999"/>
    <w:qFormat/>
    <w:rPr>
      <w:rFonts w:cs="Wingdings"/>
    </w:rPr>
  </w:style>
  <w:style w:type="character" w:customStyle="1" w:styleId="ListLabel2000">
    <w:name w:val="ListLabel 2000"/>
    <w:qFormat/>
    <w:rPr>
      <w:rFonts w:ascii="Arial" w:hAnsi="Arial" w:cs="Wingdings"/>
      <w:sz w:val="22"/>
    </w:rPr>
  </w:style>
  <w:style w:type="character" w:customStyle="1" w:styleId="ListLabel2001">
    <w:name w:val="ListLabel 2001"/>
    <w:qFormat/>
    <w:rPr>
      <w:rFonts w:cs="Courier New"/>
    </w:rPr>
  </w:style>
  <w:style w:type="character" w:customStyle="1" w:styleId="ListLabel2002">
    <w:name w:val="ListLabel 2002"/>
    <w:qFormat/>
    <w:rPr>
      <w:rFonts w:cs="Wingdings"/>
    </w:rPr>
  </w:style>
  <w:style w:type="character" w:customStyle="1" w:styleId="ListLabel2003">
    <w:name w:val="ListLabel 2003"/>
    <w:qFormat/>
    <w:rPr>
      <w:rFonts w:cs="Symbol"/>
    </w:rPr>
  </w:style>
  <w:style w:type="character" w:customStyle="1" w:styleId="ListLabel2004">
    <w:name w:val="ListLabel 2004"/>
    <w:qFormat/>
    <w:rPr>
      <w:rFonts w:cs="Courier New"/>
    </w:rPr>
  </w:style>
  <w:style w:type="character" w:customStyle="1" w:styleId="ListLabel2005">
    <w:name w:val="ListLabel 2005"/>
    <w:qFormat/>
    <w:rPr>
      <w:rFonts w:cs="Wingdings"/>
    </w:rPr>
  </w:style>
  <w:style w:type="character" w:customStyle="1" w:styleId="ListLabel2006">
    <w:name w:val="ListLabel 2006"/>
    <w:qFormat/>
    <w:rPr>
      <w:rFonts w:cs="Symbol"/>
    </w:rPr>
  </w:style>
  <w:style w:type="character" w:customStyle="1" w:styleId="ListLabel2007">
    <w:name w:val="ListLabel 2007"/>
    <w:qFormat/>
    <w:rPr>
      <w:rFonts w:cs="Courier New"/>
    </w:rPr>
  </w:style>
  <w:style w:type="character" w:customStyle="1" w:styleId="ListLabel2008">
    <w:name w:val="ListLabel 2008"/>
    <w:qFormat/>
    <w:rPr>
      <w:rFonts w:cs="Wingdings"/>
    </w:rPr>
  </w:style>
  <w:style w:type="character" w:customStyle="1" w:styleId="ListLabel2009">
    <w:name w:val="ListLabel 2009"/>
    <w:qFormat/>
    <w:rPr>
      <w:rFonts w:ascii="Arial" w:hAnsi="Arial" w:cs="Wingdings"/>
      <w:sz w:val="22"/>
    </w:rPr>
  </w:style>
  <w:style w:type="character" w:customStyle="1" w:styleId="ListLabel2010">
    <w:name w:val="ListLabel 2010"/>
    <w:qFormat/>
    <w:rPr>
      <w:rFonts w:cs="Courier New"/>
    </w:rPr>
  </w:style>
  <w:style w:type="character" w:customStyle="1" w:styleId="ListLabel2011">
    <w:name w:val="ListLabel 2011"/>
    <w:qFormat/>
    <w:rPr>
      <w:rFonts w:cs="Wingdings"/>
    </w:rPr>
  </w:style>
  <w:style w:type="character" w:customStyle="1" w:styleId="ListLabel2012">
    <w:name w:val="ListLabel 2012"/>
    <w:qFormat/>
    <w:rPr>
      <w:rFonts w:cs="Symbol"/>
    </w:rPr>
  </w:style>
  <w:style w:type="character" w:customStyle="1" w:styleId="ListLabel2013">
    <w:name w:val="ListLabel 2013"/>
    <w:qFormat/>
    <w:rPr>
      <w:rFonts w:cs="Courier New"/>
    </w:rPr>
  </w:style>
  <w:style w:type="character" w:customStyle="1" w:styleId="ListLabel2014">
    <w:name w:val="ListLabel 2014"/>
    <w:qFormat/>
    <w:rPr>
      <w:rFonts w:cs="Wingdings"/>
    </w:rPr>
  </w:style>
  <w:style w:type="character" w:customStyle="1" w:styleId="ListLabel2015">
    <w:name w:val="ListLabel 2015"/>
    <w:qFormat/>
    <w:rPr>
      <w:rFonts w:cs="Symbol"/>
    </w:rPr>
  </w:style>
  <w:style w:type="character" w:customStyle="1" w:styleId="ListLabel2016">
    <w:name w:val="ListLabel 2016"/>
    <w:qFormat/>
    <w:rPr>
      <w:rFonts w:cs="Courier New"/>
    </w:rPr>
  </w:style>
  <w:style w:type="character" w:customStyle="1" w:styleId="ListLabel2017">
    <w:name w:val="ListLabel 2017"/>
    <w:qFormat/>
    <w:rPr>
      <w:rFonts w:cs="Wingdings"/>
    </w:rPr>
  </w:style>
  <w:style w:type="character" w:customStyle="1" w:styleId="ListLabel2018">
    <w:name w:val="ListLabel 2018"/>
    <w:qFormat/>
    <w:rPr>
      <w:rFonts w:ascii="Arial" w:hAnsi="Arial" w:cs="Wingdings"/>
      <w:sz w:val="22"/>
    </w:rPr>
  </w:style>
  <w:style w:type="character" w:customStyle="1" w:styleId="ListLabel2019">
    <w:name w:val="ListLabel 2019"/>
    <w:qFormat/>
    <w:rPr>
      <w:rFonts w:cs="Courier New"/>
    </w:rPr>
  </w:style>
  <w:style w:type="character" w:customStyle="1" w:styleId="ListLabel2020">
    <w:name w:val="ListLabel 2020"/>
    <w:qFormat/>
    <w:rPr>
      <w:rFonts w:cs="Wingdings"/>
    </w:rPr>
  </w:style>
  <w:style w:type="character" w:customStyle="1" w:styleId="ListLabel2021">
    <w:name w:val="ListLabel 2021"/>
    <w:qFormat/>
    <w:rPr>
      <w:rFonts w:cs="Symbol"/>
    </w:rPr>
  </w:style>
  <w:style w:type="character" w:customStyle="1" w:styleId="ListLabel2022">
    <w:name w:val="ListLabel 2022"/>
    <w:qFormat/>
    <w:rPr>
      <w:rFonts w:cs="Courier New"/>
    </w:rPr>
  </w:style>
  <w:style w:type="character" w:customStyle="1" w:styleId="ListLabel2023">
    <w:name w:val="ListLabel 2023"/>
    <w:qFormat/>
    <w:rPr>
      <w:rFonts w:cs="Wingdings"/>
    </w:rPr>
  </w:style>
  <w:style w:type="character" w:customStyle="1" w:styleId="ListLabel2024">
    <w:name w:val="ListLabel 2024"/>
    <w:qFormat/>
    <w:rPr>
      <w:rFonts w:cs="Symbol"/>
    </w:rPr>
  </w:style>
  <w:style w:type="character" w:customStyle="1" w:styleId="ListLabel2025">
    <w:name w:val="ListLabel 2025"/>
    <w:qFormat/>
    <w:rPr>
      <w:rFonts w:cs="Courier New"/>
    </w:rPr>
  </w:style>
  <w:style w:type="character" w:customStyle="1" w:styleId="ListLabel2026">
    <w:name w:val="ListLabel 2026"/>
    <w:qFormat/>
    <w:rPr>
      <w:rFonts w:cs="Wingdings"/>
    </w:rPr>
  </w:style>
  <w:style w:type="character" w:customStyle="1" w:styleId="ListLabel2027">
    <w:name w:val="ListLabel 2027"/>
    <w:qFormat/>
    <w:rPr>
      <w:rFonts w:ascii="Arial" w:hAnsi="Arial" w:cs="Wingdings"/>
      <w:b/>
      <w:sz w:val="22"/>
    </w:rPr>
  </w:style>
  <w:style w:type="character" w:customStyle="1" w:styleId="ListLabel2028">
    <w:name w:val="ListLabel 2028"/>
    <w:qFormat/>
    <w:rPr>
      <w:rFonts w:cs="Courier New"/>
    </w:rPr>
  </w:style>
  <w:style w:type="character" w:customStyle="1" w:styleId="ListLabel2029">
    <w:name w:val="ListLabel 2029"/>
    <w:qFormat/>
    <w:rPr>
      <w:rFonts w:cs="Wingdings"/>
    </w:rPr>
  </w:style>
  <w:style w:type="character" w:customStyle="1" w:styleId="ListLabel2030">
    <w:name w:val="ListLabel 2030"/>
    <w:qFormat/>
    <w:rPr>
      <w:rFonts w:cs="Symbol"/>
    </w:rPr>
  </w:style>
  <w:style w:type="character" w:customStyle="1" w:styleId="ListLabel2031">
    <w:name w:val="ListLabel 2031"/>
    <w:qFormat/>
    <w:rPr>
      <w:rFonts w:cs="Courier New"/>
    </w:rPr>
  </w:style>
  <w:style w:type="character" w:customStyle="1" w:styleId="ListLabel2032">
    <w:name w:val="ListLabel 2032"/>
    <w:qFormat/>
    <w:rPr>
      <w:rFonts w:cs="Wingdings"/>
    </w:rPr>
  </w:style>
  <w:style w:type="character" w:customStyle="1" w:styleId="ListLabel2033">
    <w:name w:val="ListLabel 2033"/>
    <w:qFormat/>
    <w:rPr>
      <w:rFonts w:cs="Symbol"/>
    </w:rPr>
  </w:style>
  <w:style w:type="character" w:customStyle="1" w:styleId="ListLabel2034">
    <w:name w:val="ListLabel 2034"/>
    <w:qFormat/>
    <w:rPr>
      <w:rFonts w:cs="Courier New"/>
    </w:rPr>
  </w:style>
  <w:style w:type="character" w:customStyle="1" w:styleId="ListLabel2035">
    <w:name w:val="ListLabel 2035"/>
    <w:qFormat/>
    <w:rPr>
      <w:rFonts w:cs="Wingdings"/>
    </w:rPr>
  </w:style>
  <w:style w:type="character" w:customStyle="1" w:styleId="ListLabel2036">
    <w:name w:val="ListLabel 2036"/>
    <w:qFormat/>
    <w:rPr>
      <w:rFonts w:ascii="Arial" w:hAnsi="Arial" w:cs="Wingdings"/>
      <w:b/>
      <w:sz w:val="22"/>
    </w:rPr>
  </w:style>
  <w:style w:type="character" w:customStyle="1" w:styleId="ListLabel2037">
    <w:name w:val="ListLabel 2037"/>
    <w:qFormat/>
    <w:rPr>
      <w:rFonts w:cs="Courier New"/>
    </w:rPr>
  </w:style>
  <w:style w:type="character" w:customStyle="1" w:styleId="ListLabel2038">
    <w:name w:val="ListLabel 2038"/>
    <w:qFormat/>
    <w:rPr>
      <w:rFonts w:cs="Wingdings"/>
    </w:rPr>
  </w:style>
  <w:style w:type="character" w:customStyle="1" w:styleId="ListLabel2039">
    <w:name w:val="ListLabel 2039"/>
    <w:qFormat/>
    <w:rPr>
      <w:rFonts w:cs="Symbol"/>
    </w:rPr>
  </w:style>
  <w:style w:type="character" w:customStyle="1" w:styleId="ListLabel2040">
    <w:name w:val="ListLabel 2040"/>
    <w:qFormat/>
    <w:rPr>
      <w:rFonts w:cs="Courier New"/>
    </w:rPr>
  </w:style>
  <w:style w:type="character" w:customStyle="1" w:styleId="ListLabel2041">
    <w:name w:val="ListLabel 2041"/>
    <w:qFormat/>
    <w:rPr>
      <w:rFonts w:cs="Wingdings"/>
    </w:rPr>
  </w:style>
  <w:style w:type="character" w:customStyle="1" w:styleId="ListLabel2042">
    <w:name w:val="ListLabel 2042"/>
    <w:qFormat/>
    <w:rPr>
      <w:rFonts w:cs="Symbol"/>
    </w:rPr>
  </w:style>
  <w:style w:type="character" w:customStyle="1" w:styleId="ListLabel2043">
    <w:name w:val="ListLabel 2043"/>
    <w:qFormat/>
    <w:rPr>
      <w:rFonts w:cs="Courier New"/>
    </w:rPr>
  </w:style>
  <w:style w:type="character" w:customStyle="1" w:styleId="ListLabel2044">
    <w:name w:val="ListLabel 2044"/>
    <w:qFormat/>
    <w:rPr>
      <w:rFonts w:cs="Wingdings"/>
    </w:rPr>
  </w:style>
  <w:style w:type="character" w:customStyle="1" w:styleId="ListLabel2045">
    <w:name w:val="ListLabel 2045"/>
    <w:qFormat/>
    <w:rPr>
      <w:rFonts w:ascii="Arial" w:hAnsi="Arial" w:cs="Wingdings"/>
      <w:sz w:val="22"/>
    </w:rPr>
  </w:style>
  <w:style w:type="character" w:customStyle="1" w:styleId="ListLabel2046">
    <w:name w:val="ListLabel 2046"/>
    <w:qFormat/>
    <w:rPr>
      <w:rFonts w:cs="Courier New"/>
    </w:rPr>
  </w:style>
  <w:style w:type="character" w:customStyle="1" w:styleId="ListLabel2047">
    <w:name w:val="ListLabel 2047"/>
    <w:qFormat/>
    <w:rPr>
      <w:rFonts w:cs="Wingdings"/>
    </w:rPr>
  </w:style>
  <w:style w:type="character" w:customStyle="1" w:styleId="ListLabel2048">
    <w:name w:val="ListLabel 2048"/>
    <w:qFormat/>
    <w:rPr>
      <w:rFonts w:cs="Symbol"/>
    </w:rPr>
  </w:style>
  <w:style w:type="character" w:customStyle="1" w:styleId="ListLabel2049">
    <w:name w:val="ListLabel 2049"/>
    <w:qFormat/>
    <w:rPr>
      <w:rFonts w:cs="Courier New"/>
    </w:rPr>
  </w:style>
  <w:style w:type="character" w:customStyle="1" w:styleId="ListLabel2050">
    <w:name w:val="ListLabel 2050"/>
    <w:qFormat/>
    <w:rPr>
      <w:rFonts w:cs="Wingdings"/>
    </w:rPr>
  </w:style>
  <w:style w:type="character" w:customStyle="1" w:styleId="ListLabel2051">
    <w:name w:val="ListLabel 2051"/>
    <w:qFormat/>
    <w:rPr>
      <w:rFonts w:cs="Symbol"/>
    </w:rPr>
  </w:style>
  <w:style w:type="character" w:customStyle="1" w:styleId="ListLabel2052">
    <w:name w:val="ListLabel 2052"/>
    <w:qFormat/>
    <w:rPr>
      <w:rFonts w:cs="Courier New"/>
    </w:rPr>
  </w:style>
  <w:style w:type="character" w:customStyle="1" w:styleId="ListLabel2053">
    <w:name w:val="ListLabel 2053"/>
    <w:qFormat/>
    <w:rPr>
      <w:rFonts w:cs="Wingdings"/>
    </w:rPr>
  </w:style>
  <w:style w:type="character" w:customStyle="1" w:styleId="ListLabel2054">
    <w:name w:val="ListLabel 2054"/>
    <w:qFormat/>
    <w:rPr>
      <w:rFonts w:ascii="Arial" w:hAnsi="Arial" w:cs="Wingdings"/>
      <w:b/>
      <w:sz w:val="22"/>
    </w:rPr>
  </w:style>
  <w:style w:type="character" w:customStyle="1" w:styleId="ListLabel2055">
    <w:name w:val="ListLabel 2055"/>
    <w:qFormat/>
    <w:rPr>
      <w:rFonts w:cs="Courier New"/>
    </w:rPr>
  </w:style>
  <w:style w:type="character" w:customStyle="1" w:styleId="ListLabel2056">
    <w:name w:val="ListLabel 2056"/>
    <w:qFormat/>
    <w:rPr>
      <w:rFonts w:cs="Wingdings"/>
    </w:rPr>
  </w:style>
  <w:style w:type="character" w:customStyle="1" w:styleId="ListLabel2057">
    <w:name w:val="ListLabel 2057"/>
    <w:qFormat/>
    <w:rPr>
      <w:rFonts w:cs="Symbol"/>
    </w:rPr>
  </w:style>
  <w:style w:type="character" w:customStyle="1" w:styleId="ListLabel2058">
    <w:name w:val="ListLabel 2058"/>
    <w:qFormat/>
    <w:rPr>
      <w:rFonts w:cs="Courier New"/>
    </w:rPr>
  </w:style>
  <w:style w:type="character" w:customStyle="1" w:styleId="ListLabel2059">
    <w:name w:val="ListLabel 2059"/>
    <w:qFormat/>
    <w:rPr>
      <w:rFonts w:cs="Wingdings"/>
    </w:rPr>
  </w:style>
  <w:style w:type="character" w:customStyle="1" w:styleId="ListLabel2060">
    <w:name w:val="ListLabel 2060"/>
    <w:qFormat/>
    <w:rPr>
      <w:rFonts w:cs="Symbol"/>
    </w:rPr>
  </w:style>
  <w:style w:type="character" w:customStyle="1" w:styleId="ListLabel2061">
    <w:name w:val="ListLabel 2061"/>
    <w:qFormat/>
    <w:rPr>
      <w:rFonts w:cs="Courier New"/>
    </w:rPr>
  </w:style>
  <w:style w:type="character" w:customStyle="1" w:styleId="ListLabel2062">
    <w:name w:val="ListLabel 2062"/>
    <w:qFormat/>
    <w:rPr>
      <w:rFonts w:cs="Wingdings"/>
    </w:rPr>
  </w:style>
  <w:style w:type="character" w:customStyle="1" w:styleId="ListLabel2063">
    <w:name w:val="ListLabel 2063"/>
    <w:qFormat/>
    <w:rPr>
      <w:rFonts w:ascii="Arial" w:hAnsi="Arial" w:cs="Wingdings"/>
      <w:sz w:val="22"/>
    </w:rPr>
  </w:style>
  <w:style w:type="character" w:customStyle="1" w:styleId="ListLabel2064">
    <w:name w:val="ListLabel 2064"/>
    <w:qFormat/>
    <w:rPr>
      <w:rFonts w:cs="Courier New"/>
    </w:rPr>
  </w:style>
  <w:style w:type="character" w:customStyle="1" w:styleId="ListLabel2065">
    <w:name w:val="ListLabel 2065"/>
    <w:qFormat/>
    <w:rPr>
      <w:rFonts w:cs="Wingdings"/>
    </w:rPr>
  </w:style>
  <w:style w:type="character" w:customStyle="1" w:styleId="ListLabel2066">
    <w:name w:val="ListLabel 2066"/>
    <w:qFormat/>
    <w:rPr>
      <w:rFonts w:cs="Symbol"/>
    </w:rPr>
  </w:style>
  <w:style w:type="character" w:customStyle="1" w:styleId="ListLabel2067">
    <w:name w:val="ListLabel 2067"/>
    <w:qFormat/>
    <w:rPr>
      <w:rFonts w:cs="Courier New"/>
    </w:rPr>
  </w:style>
  <w:style w:type="character" w:customStyle="1" w:styleId="ListLabel2068">
    <w:name w:val="ListLabel 2068"/>
    <w:qFormat/>
    <w:rPr>
      <w:rFonts w:cs="Wingdings"/>
    </w:rPr>
  </w:style>
  <w:style w:type="character" w:customStyle="1" w:styleId="ListLabel2069">
    <w:name w:val="ListLabel 2069"/>
    <w:qFormat/>
    <w:rPr>
      <w:rFonts w:cs="Symbol"/>
    </w:rPr>
  </w:style>
  <w:style w:type="character" w:customStyle="1" w:styleId="ListLabel2070">
    <w:name w:val="ListLabel 2070"/>
    <w:qFormat/>
    <w:rPr>
      <w:rFonts w:cs="Courier New"/>
    </w:rPr>
  </w:style>
  <w:style w:type="character" w:customStyle="1" w:styleId="ListLabel2071">
    <w:name w:val="ListLabel 2071"/>
    <w:qFormat/>
    <w:rPr>
      <w:rFonts w:cs="Wingdings"/>
    </w:rPr>
  </w:style>
  <w:style w:type="character" w:customStyle="1" w:styleId="ListLabel2072">
    <w:name w:val="ListLabel 2072"/>
    <w:qFormat/>
    <w:rPr>
      <w:rFonts w:ascii="Arial" w:hAnsi="Arial" w:cs="Wingdings"/>
      <w:b/>
      <w:sz w:val="22"/>
    </w:rPr>
  </w:style>
  <w:style w:type="character" w:customStyle="1" w:styleId="ListLabel2073">
    <w:name w:val="ListLabel 2073"/>
    <w:qFormat/>
    <w:rPr>
      <w:rFonts w:cs="Courier New"/>
    </w:rPr>
  </w:style>
  <w:style w:type="character" w:customStyle="1" w:styleId="ListLabel2074">
    <w:name w:val="ListLabel 2074"/>
    <w:qFormat/>
    <w:rPr>
      <w:rFonts w:cs="Wingdings"/>
    </w:rPr>
  </w:style>
  <w:style w:type="character" w:customStyle="1" w:styleId="ListLabel2075">
    <w:name w:val="ListLabel 2075"/>
    <w:qFormat/>
    <w:rPr>
      <w:rFonts w:cs="Symbol"/>
    </w:rPr>
  </w:style>
  <w:style w:type="character" w:customStyle="1" w:styleId="ListLabel2076">
    <w:name w:val="ListLabel 2076"/>
    <w:qFormat/>
    <w:rPr>
      <w:rFonts w:cs="Courier New"/>
    </w:rPr>
  </w:style>
  <w:style w:type="character" w:customStyle="1" w:styleId="ListLabel2077">
    <w:name w:val="ListLabel 2077"/>
    <w:qFormat/>
    <w:rPr>
      <w:rFonts w:cs="Wingdings"/>
    </w:rPr>
  </w:style>
  <w:style w:type="character" w:customStyle="1" w:styleId="ListLabel2078">
    <w:name w:val="ListLabel 2078"/>
    <w:qFormat/>
    <w:rPr>
      <w:rFonts w:cs="Symbol"/>
    </w:rPr>
  </w:style>
  <w:style w:type="character" w:customStyle="1" w:styleId="ListLabel2079">
    <w:name w:val="ListLabel 2079"/>
    <w:qFormat/>
    <w:rPr>
      <w:rFonts w:cs="Courier New"/>
    </w:rPr>
  </w:style>
  <w:style w:type="character" w:customStyle="1" w:styleId="ListLabel2080">
    <w:name w:val="ListLabel 2080"/>
    <w:qFormat/>
    <w:rPr>
      <w:rFonts w:cs="Wingdings"/>
    </w:rPr>
  </w:style>
  <w:style w:type="character" w:customStyle="1" w:styleId="ListLabel2081">
    <w:name w:val="ListLabel 2081"/>
    <w:qFormat/>
    <w:rPr>
      <w:rFonts w:ascii="Arial" w:hAnsi="Arial" w:cs="Wingdings"/>
      <w:b/>
      <w:sz w:val="22"/>
    </w:rPr>
  </w:style>
  <w:style w:type="character" w:customStyle="1" w:styleId="ListLabel2082">
    <w:name w:val="ListLabel 2082"/>
    <w:qFormat/>
    <w:rPr>
      <w:rFonts w:cs="Courier New"/>
    </w:rPr>
  </w:style>
  <w:style w:type="character" w:customStyle="1" w:styleId="ListLabel2083">
    <w:name w:val="ListLabel 2083"/>
    <w:qFormat/>
    <w:rPr>
      <w:rFonts w:cs="Wingdings"/>
    </w:rPr>
  </w:style>
  <w:style w:type="character" w:customStyle="1" w:styleId="ListLabel2084">
    <w:name w:val="ListLabel 2084"/>
    <w:qFormat/>
    <w:rPr>
      <w:rFonts w:cs="Symbol"/>
    </w:rPr>
  </w:style>
  <w:style w:type="character" w:customStyle="1" w:styleId="ListLabel2085">
    <w:name w:val="ListLabel 2085"/>
    <w:qFormat/>
    <w:rPr>
      <w:rFonts w:cs="Courier New"/>
    </w:rPr>
  </w:style>
  <w:style w:type="character" w:customStyle="1" w:styleId="ListLabel2086">
    <w:name w:val="ListLabel 2086"/>
    <w:qFormat/>
    <w:rPr>
      <w:rFonts w:cs="Wingdings"/>
    </w:rPr>
  </w:style>
  <w:style w:type="character" w:customStyle="1" w:styleId="ListLabel2087">
    <w:name w:val="ListLabel 2087"/>
    <w:qFormat/>
    <w:rPr>
      <w:rFonts w:cs="Symbol"/>
    </w:rPr>
  </w:style>
  <w:style w:type="character" w:customStyle="1" w:styleId="ListLabel2088">
    <w:name w:val="ListLabel 2088"/>
    <w:qFormat/>
    <w:rPr>
      <w:rFonts w:cs="Courier New"/>
    </w:rPr>
  </w:style>
  <w:style w:type="character" w:customStyle="1" w:styleId="ListLabel2089">
    <w:name w:val="ListLabel 2089"/>
    <w:qFormat/>
    <w:rPr>
      <w:rFonts w:cs="Wingdings"/>
    </w:rPr>
  </w:style>
  <w:style w:type="character" w:customStyle="1" w:styleId="ListLabel2090">
    <w:name w:val="ListLabel 2090"/>
    <w:qFormat/>
    <w:rPr>
      <w:rFonts w:ascii="Arial" w:hAnsi="Arial" w:cs="Wingdings"/>
      <w:sz w:val="22"/>
    </w:rPr>
  </w:style>
  <w:style w:type="character" w:customStyle="1" w:styleId="ListLabel2091">
    <w:name w:val="ListLabel 2091"/>
    <w:qFormat/>
    <w:rPr>
      <w:rFonts w:cs="Courier New"/>
    </w:rPr>
  </w:style>
  <w:style w:type="character" w:customStyle="1" w:styleId="ListLabel2092">
    <w:name w:val="ListLabel 2092"/>
    <w:qFormat/>
    <w:rPr>
      <w:rFonts w:cs="Wingdings"/>
    </w:rPr>
  </w:style>
  <w:style w:type="character" w:customStyle="1" w:styleId="ListLabel2093">
    <w:name w:val="ListLabel 2093"/>
    <w:qFormat/>
    <w:rPr>
      <w:rFonts w:cs="Symbol"/>
    </w:rPr>
  </w:style>
  <w:style w:type="character" w:customStyle="1" w:styleId="ListLabel2094">
    <w:name w:val="ListLabel 2094"/>
    <w:qFormat/>
    <w:rPr>
      <w:rFonts w:cs="Courier New"/>
    </w:rPr>
  </w:style>
  <w:style w:type="character" w:customStyle="1" w:styleId="ListLabel2095">
    <w:name w:val="ListLabel 2095"/>
    <w:qFormat/>
    <w:rPr>
      <w:rFonts w:cs="Wingdings"/>
    </w:rPr>
  </w:style>
  <w:style w:type="character" w:customStyle="1" w:styleId="ListLabel2096">
    <w:name w:val="ListLabel 2096"/>
    <w:qFormat/>
    <w:rPr>
      <w:rFonts w:cs="Symbol"/>
    </w:rPr>
  </w:style>
  <w:style w:type="character" w:customStyle="1" w:styleId="ListLabel2097">
    <w:name w:val="ListLabel 2097"/>
    <w:qFormat/>
    <w:rPr>
      <w:rFonts w:cs="Courier New"/>
    </w:rPr>
  </w:style>
  <w:style w:type="character" w:customStyle="1" w:styleId="ListLabel2098">
    <w:name w:val="ListLabel 2098"/>
    <w:qFormat/>
    <w:rPr>
      <w:rFonts w:cs="Wingdings"/>
    </w:rPr>
  </w:style>
  <w:style w:type="character" w:customStyle="1" w:styleId="ListLabel2099">
    <w:name w:val="ListLabel 2099"/>
    <w:qFormat/>
    <w:rPr>
      <w:rFonts w:ascii="Arial" w:hAnsi="Arial" w:cs="Wingdings"/>
      <w:b/>
      <w:sz w:val="22"/>
    </w:rPr>
  </w:style>
  <w:style w:type="character" w:customStyle="1" w:styleId="ListLabel2100">
    <w:name w:val="ListLabel 2100"/>
    <w:qFormat/>
    <w:rPr>
      <w:rFonts w:cs="Courier New"/>
    </w:rPr>
  </w:style>
  <w:style w:type="character" w:customStyle="1" w:styleId="ListLabel2101">
    <w:name w:val="ListLabel 2101"/>
    <w:qFormat/>
    <w:rPr>
      <w:rFonts w:cs="Wingdings"/>
    </w:rPr>
  </w:style>
  <w:style w:type="character" w:customStyle="1" w:styleId="ListLabel2102">
    <w:name w:val="ListLabel 2102"/>
    <w:qFormat/>
    <w:rPr>
      <w:rFonts w:cs="Symbol"/>
    </w:rPr>
  </w:style>
  <w:style w:type="character" w:customStyle="1" w:styleId="ListLabel2103">
    <w:name w:val="ListLabel 2103"/>
    <w:qFormat/>
    <w:rPr>
      <w:rFonts w:cs="Courier New"/>
    </w:rPr>
  </w:style>
  <w:style w:type="character" w:customStyle="1" w:styleId="ListLabel2104">
    <w:name w:val="ListLabel 2104"/>
    <w:qFormat/>
    <w:rPr>
      <w:rFonts w:cs="Wingdings"/>
    </w:rPr>
  </w:style>
  <w:style w:type="character" w:customStyle="1" w:styleId="ListLabel2105">
    <w:name w:val="ListLabel 2105"/>
    <w:qFormat/>
    <w:rPr>
      <w:rFonts w:cs="Symbol"/>
    </w:rPr>
  </w:style>
  <w:style w:type="character" w:customStyle="1" w:styleId="ListLabel2106">
    <w:name w:val="ListLabel 2106"/>
    <w:qFormat/>
    <w:rPr>
      <w:rFonts w:cs="Courier New"/>
    </w:rPr>
  </w:style>
  <w:style w:type="character" w:customStyle="1" w:styleId="ListLabel2107">
    <w:name w:val="ListLabel 2107"/>
    <w:qFormat/>
    <w:rPr>
      <w:rFonts w:cs="Wingdings"/>
    </w:rPr>
  </w:style>
  <w:style w:type="character" w:customStyle="1" w:styleId="ListLabel2108">
    <w:name w:val="ListLabel 2108"/>
    <w:qFormat/>
    <w:rPr>
      <w:rFonts w:ascii="Arial" w:hAnsi="Arial" w:cs="Wingdings"/>
      <w:sz w:val="22"/>
    </w:rPr>
  </w:style>
  <w:style w:type="character" w:customStyle="1" w:styleId="ListLabel2109">
    <w:name w:val="ListLabel 2109"/>
    <w:qFormat/>
    <w:rPr>
      <w:rFonts w:cs="Courier New"/>
    </w:rPr>
  </w:style>
  <w:style w:type="character" w:customStyle="1" w:styleId="ListLabel2110">
    <w:name w:val="ListLabel 2110"/>
    <w:qFormat/>
    <w:rPr>
      <w:rFonts w:cs="Wingdings"/>
    </w:rPr>
  </w:style>
  <w:style w:type="character" w:customStyle="1" w:styleId="ListLabel2111">
    <w:name w:val="ListLabel 2111"/>
    <w:qFormat/>
    <w:rPr>
      <w:rFonts w:cs="Symbol"/>
    </w:rPr>
  </w:style>
  <w:style w:type="character" w:customStyle="1" w:styleId="ListLabel2112">
    <w:name w:val="ListLabel 2112"/>
    <w:qFormat/>
    <w:rPr>
      <w:rFonts w:cs="Courier New"/>
    </w:rPr>
  </w:style>
  <w:style w:type="character" w:customStyle="1" w:styleId="ListLabel2113">
    <w:name w:val="ListLabel 2113"/>
    <w:qFormat/>
    <w:rPr>
      <w:rFonts w:cs="Wingdings"/>
    </w:rPr>
  </w:style>
  <w:style w:type="character" w:customStyle="1" w:styleId="ListLabel2114">
    <w:name w:val="ListLabel 2114"/>
    <w:qFormat/>
    <w:rPr>
      <w:rFonts w:cs="Symbol"/>
    </w:rPr>
  </w:style>
  <w:style w:type="character" w:customStyle="1" w:styleId="ListLabel2115">
    <w:name w:val="ListLabel 2115"/>
    <w:qFormat/>
    <w:rPr>
      <w:rFonts w:cs="Courier New"/>
    </w:rPr>
  </w:style>
  <w:style w:type="character" w:customStyle="1" w:styleId="ListLabel2116">
    <w:name w:val="ListLabel 2116"/>
    <w:qFormat/>
    <w:rPr>
      <w:rFonts w:cs="Wingdings"/>
    </w:rPr>
  </w:style>
  <w:style w:type="character" w:customStyle="1" w:styleId="ListLabel2117">
    <w:name w:val="ListLabel 2117"/>
    <w:qFormat/>
    <w:rPr>
      <w:rFonts w:ascii="Arial" w:hAnsi="Arial" w:cs="Wingdings"/>
      <w:b/>
      <w:sz w:val="22"/>
    </w:rPr>
  </w:style>
  <w:style w:type="character" w:customStyle="1" w:styleId="ListLabel2118">
    <w:name w:val="ListLabel 2118"/>
    <w:qFormat/>
    <w:rPr>
      <w:rFonts w:cs="Courier New"/>
    </w:rPr>
  </w:style>
  <w:style w:type="character" w:customStyle="1" w:styleId="ListLabel2119">
    <w:name w:val="ListLabel 2119"/>
    <w:qFormat/>
    <w:rPr>
      <w:rFonts w:cs="Wingdings"/>
    </w:rPr>
  </w:style>
  <w:style w:type="character" w:customStyle="1" w:styleId="ListLabel2120">
    <w:name w:val="ListLabel 2120"/>
    <w:qFormat/>
    <w:rPr>
      <w:rFonts w:cs="Symbol"/>
    </w:rPr>
  </w:style>
  <w:style w:type="character" w:customStyle="1" w:styleId="ListLabel2121">
    <w:name w:val="ListLabel 2121"/>
    <w:qFormat/>
    <w:rPr>
      <w:rFonts w:cs="Courier New"/>
    </w:rPr>
  </w:style>
  <w:style w:type="character" w:customStyle="1" w:styleId="ListLabel2122">
    <w:name w:val="ListLabel 2122"/>
    <w:qFormat/>
    <w:rPr>
      <w:rFonts w:cs="Wingdings"/>
    </w:rPr>
  </w:style>
  <w:style w:type="character" w:customStyle="1" w:styleId="ListLabel2123">
    <w:name w:val="ListLabel 2123"/>
    <w:qFormat/>
    <w:rPr>
      <w:rFonts w:cs="Symbol"/>
    </w:rPr>
  </w:style>
  <w:style w:type="character" w:customStyle="1" w:styleId="ListLabel2124">
    <w:name w:val="ListLabel 2124"/>
    <w:qFormat/>
    <w:rPr>
      <w:rFonts w:cs="Courier New"/>
    </w:rPr>
  </w:style>
  <w:style w:type="character" w:customStyle="1" w:styleId="ListLabel2125">
    <w:name w:val="ListLabel 2125"/>
    <w:qFormat/>
    <w:rPr>
      <w:rFonts w:cs="Wingdings"/>
    </w:rPr>
  </w:style>
  <w:style w:type="character" w:customStyle="1" w:styleId="ListLabel2126">
    <w:name w:val="ListLabel 2126"/>
    <w:qFormat/>
    <w:rPr>
      <w:rFonts w:ascii="Arial" w:hAnsi="Arial" w:cs="Wingdings"/>
      <w:b/>
      <w:sz w:val="22"/>
    </w:rPr>
  </w:style>
  <w:style w:type="character" w:customStyle="1" w:styleId="ListLabel2127">
    <w:name w:val="ListLabel 2127"/>
    <w:qFormat/>
    <w:rPr>
      <w:rFonts w:cs="Courier New"/>
    </w:rPr>
  </w:style>
  <w:style w:type="character" w:customStyle="1" w:styleId="ListLabel2128">
    <w:name w:val="ListLabel 2128"/>
    <w:qFormat/>
    <w:rPr>
      <w:rFonts w:cs="Wingdings"/>
    </w:rPr>
  </w:style>
  <w:style w:type="character" w:customStyle="1" w:styleId="ListLabel2129">
    <w:name w:val="ListLabel 2129"/>
    <w:qFormat/>
    <w:rPr>
      <w:rFonts w:cs="Symbol"/>
    </w:rPr>
  </w:style>
  <w:style w:type="character" w:customStyle="1" w:styleId="ListLabel2130">
    <w:name w:val="ListLabel 2130"/>
    <w:qFormat/>
    <w:rPr>
      <w:rFonts w:cs="Courier New"/>
    </w:rPr>
  </w:style>
  <w:style w:type="character" w:customStyle="1" w:styleId="ListLabel2131">
    <w:name w:val="ListLabel 2131"/>
    <w:qFormat/>
    <w:rPr>
      <w:rFonts w:cs="Wingdings"/>
    </w:rPr>
  </w:style>
  <w:style w:type="character" w:customStyle="1" w:styleId="ListLabel2132">
    <w:name w:val="ListLabel 2132"/>
    <w:qFormat/>
    <w:rPr>
      <w:rFonts w:cs="Symbol"/>
    </w:rPr>
  </w:style>
  <w:style w:type="character" w:customStyle="1" w:styleId="ListLabel2133">
    <w:name w:val="ListLabel 2133"/>
    <w:qFormat/>
    <w:rPr>
      <w:rFonts w:cs="Courier New"/>
    </w:rPr>
  </w:style>
  <w:style w:type="character" w:customStyle="1" w:styleId="ListLabel2134">
    <w:name w:val="ListLabel 2134"/>
    <w:qFormat/>
    <w:rPr>
      <w:rFonts w:cs="Wingdings"/>
    </w:rPr>
  </w:style>
  <w:style w:type="character" w:customStyle="1" w:styleId="ListLabel2135">
    <w:name w:val="ListLabel 2135"/>
    <w:qFormat/>
    <w:rPr>
      <w:rFonts w:ascii="Arial" w:hAnsi="Arial" w:cs="Wingdings"/>
      <w:b/>
      <w:sz w:val="22"/>
    </w:rPr>
  </w:style>
  <w:style w:type="character" w:customStyle="1" w:styleId="ListLabel2136">
    <w:name w:val="ListLabel 2136"/>
    <w:qFormat/>
    <w:rPr>
      <w:rFonts w:cs="Courier New"/>
    </w:rPr>
  </w:style>
  <w:style w:type="character" w:customStyle="1" w:styleId="ListLabel2137">
    <w:name w:val="ListLabel 2137"/>
    <w:qFormat/>
    <w:rPr>
      <w:rFonts w:cs="Wingdings"/>
    </w:rPr>
  </w:style>
  <w:style w:type="character" w:customStyle="1" w:styleId="ListLabel2138">
    <w:name w:val="ListLabel 2138"/>
    <w:qFormat/>
    <w:rPr>
      <w:rFonts w:cs="Symbol"/>
    </w:rPr>
  </w:style>
  <w:style w:type="character" w:customStyle="1" w:styleId="ListLabel2139">
    <w:name w:val="ListLabel 2139"/>
    <w:qFormat/>
    <w:rPr>
      <w:rFonts w:cs="Courier New"/>
    </w:rPr>
  </w:style>
  <w:style w:type="character" w:customStyle="1" w:styleId="ListLabel2140">
    <w:name w:val="ListLabel 2140"/>
    <w:qFormat/>
    <w:rPr>
      <w:rFonts w:cs="Wingdings"/>
    </w:rPr>
  </w:style>
  <w:style w:type="character" w:customStyle="1" w:styleId="ListLabel2141">
    <w:name w:val="ListLabel 2141"/>
    <w:qFormat/>
    <w:rPr>
      <w:rFonts w:cs="Symbol"/>
    </w:rPr>
  </w:style>
  <w:style w:type="character" w:customStyle="1" w:styleId="ListLabel2142">
    <w:name w:val="ListLabel 2142"/>
    <w:qFormat/>
    <w:rPr>
      <w:rFonts w:cs="Courier New"/>
    </w:rPr>
  </w:style>
  <w:style w:type="character" w:customStyle="1" w:styleId="ListLabel2143">
    <w:name w:val="ListLabel 2143"/>
    <w:qFormat/>
    <w:rPr>
      <w:rFonts w:cs="Wingdings"/>
    </w:rPr>
  </w:style>
  <w:style w:type="character" w:customStyle="1" w:styleId="ListLabel2144">
    <w:name w:val="ListLabel 2144"/>
    <w:qFormat/>
    <w:rPr>
      <w:rFonts w:cs="Wingdings"/>
      <w:b w:val="0"/>
      <w:i w:val="0"/>
      <w:strike w:val="0"/>
      <w:dstrike w:val="0"/>
      <w:color w:val="000000"/>
      <w:position w:val="0"/>
      <w:sz w:val="20"/>
      <w:szCs w:val="22"/>
      <w:u w:val="none"/>
      <w:vertAlign w:val="baseline"/>
    </w:rPr>
  </w:style>
  <w:style w:type="character" w:customStyle="1" w:styleId="ListLabel2145">
    <w:name w:val="ListLabel 2145"/>
    <w:qFormat/>
    <w:rPr>
      <w:rFonts w:cs="Segoe UI Symbol"/>
      <w:b w:val="0"/>
      <w:i w:val="0"/>
      <w:strike w:val="0"/>
      <w:dstrike w:val="0"/>
      <w:color w:val="000000"/>
      <w:position w:val="0"/>
      <w:sz w:val="22"/>
      <w:szCs w:val="22"/>
      <w:u w:val="none"/>
      <w:vertAlign w:val="baseline"/>
    </w:rPr>
  </w:style>
  <w:style w:type="character" w:customStyle="1" w:styleId="ListLabel2146">
    <w:name w:val="ListLabel 2146"/>
    <w:qFormat/>
    <w:rPr>
      <w:rFonts w:cs="Segoe UI Symbol"/>
      <w:b w:val="0"/>
      <w:i w:val="0"/>
      <w:strike w:val="0"/>
      <w:dstrike w:val="0"/>
      <w:color w:val="000000"/>
      <w:position w:val="0"/>
      <w:sz w:val="22"/>
      <w:szCs w:val="22"/>
      <w:u w:val="none"/>
      <w:vertAlign w:val="baseline"/>
    </w:rPr>
  </w:style>
  <w:style w:type="character" w:customStyle="1" w:styleId="ListLabel2147">
    <w:name w:val="ListLabel 2147"/>
    <w:qFormat/>
    <w:rPr>
      <w:rFonts w:cs="Arial"/>
      <w:b w:val="0"/>
      <w:i w:val="0"/>
      <w:strike w:val="0"/>
      <w:dstrike w:val="0"/>
      <w:color w:val="000000"/>
      <w:position w:val="0"/>
      <w:sz w:val="22"/>
      <w:szCs w:val="22"/>
      <w:u w:val="none"/>
      <w:vertAlign w:val="baseline"/>
    </w:rPr>
  </w:style>
  <w:style w:type="character" w:customStyle="1" w:styleId="ListLabel2148">
    <w:name w:val="ListLabel 2148"/>
    <w:qFormat/>
    <w:rPr>
      <w:rFonts w:cs="Segoe UI Symbol"/>
      <w:b w:val="0"/>
      <w:i w:val="0"/>
      <w:strike w:val="0"/>
      <w:dstrike w:val="0"/>
      <w:color w:val="000000"/>
      <w:position w:val="0"/>
      <w:sz w:val="22"/>
      <w:szCs w:val="22"/>
      <w:u w:val="none"/>
      <w:vertAlign w:val="baseline"/>
    </w:rPr>
  </w:style>
  <w:style w:type="character" w:customStyle="1" w:styleId="ListLabel2149">
    <w:name w:val="ListLabel 2149"/>
    <w:qFormat/>
    <w:rPr>
      <w:rFonts w:cs="Segoe UI Symbol"/>
      <w:b w:val="0"/>
      <w:i w:val="0"/>
      <w:strike w:val="0"/>
      <w:dstrike w:val="0"/>
      <w:color w:val="000000"/>
      <w:position w:val="0"/>
      <w:sz w:val="22"/>
      <w:szCs w:val="22"/>
      <w:u w:val="none"/>
      <w:vertAlign w:val="baseline"/>
    </w:rPr>
  </w:style>
  <w:style w:type="character" w:customStyle="1" w:styleId="ListLabel2150">
    <w:name w:val="ListLabel 2150"/>
    <w:qFormat/>
    <w:rPr>
      <w:rFonts w:cs="Arial"/>
      <w:b w:val="0"/>
      <w:i w:val="0"/>
      <w:strike w:val="0"/>
      <w:dstrike w:val="0"/>
      <w:color w:val="000000"/>
      <w:position w:val="0"/>
      <w:sz w:val="22"/>
      <w:szCs w:val="22"/>
      <w:u w:val="none"/>
      <w:vertAlign w:val="baseline"/>
    </w:rPr>
  </w:style>
  <w:style w:type="character" w:customStyle="1" w:styleId="ListLabel2151">
    <w:name w:val="ListLabel 2151"/>
    <w:qFormat/>
    <w:rPr>
      <w:rFonts w:cs="Segoe UI Symbol"/>
      <w:b w:val="0"/>
      <w:i w:val="0"/>
      <w:strike w:val="0"/>
      <w:dstrike w:val="0"/>
      <w:color w:val="000000"/>
      <w:position w:val="0"/>
      <w:sz w:val="22"/>
      <w:szCs w:val="22"/>
      <w:u w:val="none"/>
      <w:vertAlign w:val="baseline"/>
    </w:rPr>
  </w:style>
  <w:style w:type="character" w:customStyle="1" w:styleId="ListLabel2152">
    <w:name w:val="ListLabel 2152"/>
    <w:qFormat/>
    <w:rPr>
      <w:rFonts w:cs="Segoe UI Symbol"/>
      <w:b w:val="0"/>
      <w:i w:val="0"/>
      <w:strike w:val="0"/>
      <w:dstrike w:val="0"/>
      <w:color w:val="000000"/>
      <w:position w:val="0"/>
      <w:sz w:val="22"/>
      <w:szCs w:val="22"/>
      <w:u w:val="none"/>
      <w:vertAlign w:val="baseline"/>
    </w:rPr>
  </w:style>
  <w:style w:type="character" w:customStyle="1" w:styleId="ListLabel2153">
    <w:name w:val="ListLabel 2153"/>
    <w:qFormat/>
    <w:rPr>
      <w:rFonts w:cs="Wingdings"/>
    </w:rPr>
  </w:style>
  <w:style w:type="character" w:customStyle="1" w:styleId="ListLabel2154">
    <w:name w:val="ListLabel 2154"/>
    <w:qFormat/>
    <w:rPr>
      <w:rFonts w:cs="Courier New"/>
    </w:rPr>
  </w:style>
  <w:style w:type="character" w:customStyle="1" w:styleId="ListLabel2155">
    <w:name w:val="ListLabel 2155"/>
    <w:qFormat/>
    <w:rPr>
      <w:rFonts w:cs="Wingdings"/>
    </w:rPr>
  </w:style>
  <w:style w:type="character" w:customStyle="1" w:styleId="ListLabel2156">
    <w:name w:val="ListLabel 2156"/>
    <w:qFormat/>
    <w:rPr>
      <w:rFonts w:cs="Symbol"/>
    </w:rPr>
  </w:style>
  <w:style w:type="character" w:customStyle="1" w:styleId="ListLabel2157">
    <w:name w:val="ListLabel 2157"/>
    <w:qFormat/>
    <w:rPr>
      <w:rFonts w:cs="Courier New"/>
    </w:rPr>
  </w:style>
  <w:style w:type="character" w:customStyle="1" w:styleId="ListLabel2158">
    <w:name w:val="ListLabel 2158"/>
    <w:qFormat/>
    <w:rPr>
      <w:rFonts w:cs="Wingdings"/>
    </w:rPr>
  </w:style>
  <w:style w:type="character" w:customStyle="1" w:styleId="ListLabel2159">
    <w:name w:val="ListLabel 2159"/>
    <w:qFormat/>
    <w:rPr>
      <w:rFonts w:cs="Symbol"/>
    </w:rPr>
  </w:style>
  <w:style w:type="character" w:customStyle="1" w:styleId="ListLabel2160">
    <w:name w:val="ListLabel 2160"/>
    <w:qFormat/>
    <w:rPr>
      <w:rFonts w:cs="Courier New"/>
    </w:rPr>
  </w:style>
  <w:style w:type="character" w:customStyle="1" w:styleId="ListLabel2161">
    <w:name w:val="ListLabel 2161"/>
    <w:qFormat/>
    <w:rPr>
      <w:rFonts w:cs="Wingdings"/>
    </w:rPr>
  </w:style>
  <w:style w:type="character" w:customStyle="1" w:styleId="ListLabel2162">
    <w:name w:val="ListLabel 2162"/>
    <w:qFormat/>
    <w:rPr>
      <w:rFonts w:cs="Wingdings"/>
      <w:b w:val="0"/>
      <w:i w:val="0"/>
      <w:strike w:val="0"/>
      <w:dstrike w:val="0"/>
      <w:color w:val="000000"/>
      <w:position w:val="0"/>
      <w:sz w:val="22"/>
      <w:szCs w:val="22"/>
      <w:u w:val="none"/>
      <w:vertAlign w:val="baseline"/>
    </w:rPr>
  </w:style>
  <w:style w:type="character" w:customStyle="1" w:styleId="ListLabel2163">
    <w:name w:val="ListLabel 2163"/>
    <w:qFormat/>
    <w:rPr>
      <w:rFonts w:cs="Calibri"/>
      <w:b w:val="0"/>
      <w:i w:val="0"/>
      <w:strike w:val="0"/>
      <w:dstrike w:val="0"/>
      <w:color w:val="000000"/>
      <w:position w:val="0"/>
      <w:sz w:val="22"/>
      <w:szCs w:val="22"/>
      <w:u w:val="none"/>
      <w:vertAlign w:val="baseline"/>
    </w:rPr>
  </w:style>
  <w:style w:type="character" w:customStyle="1" w:styleId="ListLabel2164">
    <w:name w:val="ListLabel 2164"/>
    <w:qFormat/>
    <w:rPr>
      <w:rFonts w:cs="Calibri"/>
      <w:b w:val="0"/>
      <w:i w:val="0"/>
      <w:strike w:val="0"/>
      <w:dstrike w:val="0"/>
      <w:color w:val="000000"/>
      <w:position w:val="0"/>
      <w:sz w:val="22"/>
      <w:szCs w:val="22"/>
      <w:u w:val="none"/>
      <w:vertAlign w:val="baseline"/>
    </w:rPr>
  </w:style>
  <w:style w:type="character" w:customStyle="1" w:styleId="ListLabel2165">
    <w:name w:val="ListLabel 2165"/>
    <w:qFormat/>
    <w:rPr>
      <w:rFonts w:cs="Calibri"/>
      <w:b w:val="0"/>
      <w:i w:val="0"/>
      <w:strike w:val="0"/>
      <w:dstrike w:val="0"/>
      <w:color w:val="000000"/>
      <w:position w:val="0"/>
      <w:sz w:val="22"/>
      <w:szCs w:val="22"/>
      <w:u w:val="none"/>
      <w:vertAlign w:val="baseline"/>
    </w:rPr>
  </w:style>
  <w:style w:type="character" w:customStyle="1" w:styleId="ListLabel2166">
    <w:name w:val="ListLabel 2166"/>
    <w:qFormat/>
    <w:rPr>
      <w:rFonts w:cs="Calibri"/>
      <w:b w:val="0"/>
      <w:i w:val="0"/>
      <w:strike w:val="0"/>
      <w:dstrike w:val="0"/>
      <w:color w:val="000000"/>
      <w:position w:val="0"/>
      <w:sz w:val="22"/>
      <w:szCs w:val="22"/>
      <w:u w:val="none"/>
      <w:vertAlign w:val="baseline"/>
    </w:rPr>
  </w:style>
  <w:style w:type="character" w:customStyle="1" w:styleId="ListLabel2167">
    <w:name w:val="ListLabel 2167"/>
    <w:qFormat/>
    <w:rPr>
      <w:rFonts w:cs="Calibri"/>
      <w:b w:val="0"/>
      <w:i w:val="0"/>
      <w:strike w:val="0"/>
      <w:dstrike w:val="0"/>
      <w:color w:val="000000"/>
      <w:position w:val="0"/>
      <w:sz w:val="22"/>
      <w:szCs w:val="22"/>
      <w:u w:val="none"/>
      <w:vertAlign w:val="baseline"/>
    </w:rPr>
  </w:style>
  <w:style w:type="character" w:customStyle="1" w:styleId="ListLabel2168">
    <w:name w:val="ListLabel 2168"/>
    <w:qFormat/>
    <w:rPr>
      <w:rFonts w:cs="Calibri"/>
      <w:b w:val="0"/>
      <w:i w:val="0"/>
      <w:strike w:val="0"/>
      <w:dstrike w:val="0"/>
      <w:color w:val="000000"/>
      <w:position w:val="0"/>
      <w:sz w:val="22"/>
      <w:szCs w:val="22"/>
      <w:u w:val="none"/>
      <w:vertAlign w:val="baseline"/>
    </w:rPr>
  </w:style>
  <w:style w:type="character" w:customStyle="1" w:styleId="ListLabel2169">
    <w:name w:val="ListLabel 2169"/>
    <w:qFormat/>
    <w:rPr>
      <w:rFonts w:cs="Calibri"/>
      <w:b w:val="0"/>
      <w:i w:val="0"/>
      <w:strike w:val="0"/>
      <w:dstrike w:val="0"/>
      <w:color w:val="000000"/>
      <w:position w:val="0"/>
      <w:sz w:val="22"/>
      <w:szCs w:val="22"/>
      <w:u w:val="none"/>
      <w:vertAlign w:val="baseline"/>
    </w:rPr>
  </w:style>
  <w:style w:type="character" w:customStyle="1" w:styleId="ListLabel2170">
    <w:name w:val="ListLabel 2170"/>
    <w:qFormat/>
    <w:rPr>
      <w:rFonts w:cs="Calibri"/>
      <w:b w:val="0"/>
      <w:i w:val="0"/>
      <w:strike w:val="0"/>
      <w:dstrike w:val="0"/>
      <w:color w:val="000000"/>
      <w:position w:val="0"/>
      <w:sz w:val="22"/>
      <w:szCs w:val="22"/>
      <w:u w:val="none"/>
      <w:vertAlign w:val="baseline"/>
    </w:rPr>
  </w:style>
  <w:style w:type="character" w:customStyle="1" w:styleId="ListLabel2171">
    <w:name w:val="ListLabel 2171"/>
    <w:qFormat/>
    <w:rPr>
      <w:rFonts w:cs="Wingdings"/>
      <w:b w:val="0"/>
      <w:i w:val="0"/>
      <w:strike w:val="0"/>
      <w:dstrike w:val="0"/>
      <w:color w:val="000000"/>
      <w:position w:val="0"/>
      <w:sz w:val="22"/>
      <w:szCs w:val="22"/>
      <w:u w:val="none"/>
      <w:vertAlign w:val="baseline"/>
    </w:rPr>
  </w:style>
  <w:style w:type="character" w:customStyle="1" w:styleId="ListLabel2172">
    <w:name w:val="ListLabel 2172"/>
    <w:qFormat/>
    <w:rPr>
      <w:rFonts w:cs="Calibri"/>
      <w:b w:val="0"/>
      <w:i w:val="0"/>
      <w:strike w:val="0"/>
      <w:dstrike w:val="0"/>
      <w:color w:val="000000"/>
      <w:position w:val="0"/>
      <w:sz w:val="22"/>
      <w:szCs w:val="22"/>
      <w:u w:val="none"/>
      <w:vertAlign w:val="baseline"/>
    </w:rPr>
  </w:style>
  <w:style w:type="character" w:customStyle="1" w:styleId="ListLabel2173">
    <w:name w:val="ListLabel 2173"/>
    <w:qFormat/>
    <w:rPr>
      <w:rFonts w:cs="Calibri"/>
      <w:b w:val="0"/>
      <w:i w:val="0"/>
      <w:strike w:val="0"/>
      <w:dstrike w:val="0"/>
      <w:color w:val="000000"/>
      <w:position w:val="0"/>
      <w:sz w:val="22"/>
      <w:szCs w:val="22"/>
      <w:u w:val="none"/>
      <w:vertAlign w:val="baseline"/>
    </w:rPr>
  </w:style>
  <w:style w:type="character" w:customStyle="1" w:styleId="ListLabel2174">
    <w:name w:val="ListLabel 2174"/>
    <w:qFormat/>
    <w:rPr>
      <w:rFonts w:cs="Calibri"/>
      <w:b w:val="0"/>
      <w:i w:val="0"/>
      <w:strike w:val="0"/>
      <w:dstrike w:val="0"/>
      <w:color w:val="000000"/>
      <w:position w:val="0"/>
      <w:sz w:val="22"/>
      <w:szCs w:val="22"/>
      <w:u w:val="none"/>
      <w:vertAlign w:val="baseline"/>
    </w:rPr>
  </w:style>
  <w:style w:type="character" w:customStyle="1" w:styleId="ListLabel2175">
    <w:name w:val="ListLabel 2175"/>
    <w:qFormat/>
    <w:rPr>
      <w:rFonts w:cs="Calibri"/>
      <w:b w:val="0"/>
      <w:i w:val="0"/>
      <w:strike w:val="0"/>
      <w:dstrike w:val="0"/>
      <w:color w:val="000000"/>
      <w:position w:val="0"/>
      <w:sz w:val="22"/>
      <w:szCs w:val="22"/>
      <w:u w:val="none"/>
      <w:vertAlign w:val="baseline"/>
    </w:rPr>
  </w:style>
  <w:style w:type="character" w:customStyle="1" w:styleId="ListLabel2176">
    <w:name w:val="ListLabel 2176"/>
    <w:qFormat/>
    <w:rPr>
      <w:rFonts w:cs="Calibri"/>
      <w:b w:val="0"/>
      <w:i w:val="0"/>
      <w:strike w:val="0"/>
      <w:dstrike w:val="0"/>
      <w:color w:val="000000"/>
      <w:position w:val="0"/>
      <w:sz w:val="22"/>
      <w:szCs w:val="22"/>
      <w:u w:val="none"/>
      <w:vertAlign w:val="baseline"/>
    </w:rPr>
  </w:style>
  <w:style w:type="character" w:customStyle="1" w:styleId="ListLabel2177">
    <w:name w:val="ListLabel 2177"/>
    <w:qFormat/>
    <w:rPr>
      <w:rFonts w:cs="Calibri"/>
      <w:b w:val="0"/>
      <w:i w:val="0"/>
      <w:strike w:val="0"/>
      <w:dstrike w:val="0"/>
      <w:color w:val="000000"/>
      <w:position w:val="0"/>
      <w:sz w:val="22"/>
      <w:szCs w:val="22"/>
      <w:u w:val="none"/>
      <w:vertAlign w:val="baseline"/>
    </w:rPr>
  </w:style>
  <w:style w:type="character" w:customStyle="1" w:styleId="ListLabel2178">
    <w:name w:val="ListLabel 2178"/>
    <w:qFormat/>
    <w:rPr>
      <w:rFonts w:cs="Calibri"/>
      <w:b w:val="0"/>
      <w:i w:val="0"/>
      <w:strike w:val="0"/>
      <w:dstrike w:val="0"/>
      <w:color w:val="000000"/>
      <w:position w:val="0"/>
      <w:sz w:val="22"/>
      <w:szCs w:val="22"/>
      <w:u w:val="none"/>
      <w:vertAlign w:val="baseline"/>
    </w:rPr>
  </w:style>
  <w:style w:type="character" w:customStyle="1" w:styleId="ListLabel2179">
    <w:name w:val="ListLabel 2179"/>
    <w:qFormat/>
    <w:rPr>
      <w:rFonts w:cs="Calibri"/>
      <w:b w:val="0"/>
      <w:i w:val="0"/>
      <w:strike w:val="0"/>
      <w:dstrike w:val="0"/>
      <w:color w:val="000000"/>
      <w:position w:val="0"/>
      <w:sz w:val="22"/>
      <w:szCs w:val="22"/>
      <w:u w:val="none"/>
      <w:vertAlign w:val="baseline"/>
    </w:rPr>
  </w:style>
  <w:style w:type="character" w:customStyle="1" w:styleId="ListLabel2180">
    <w:name w:val="ListLabel 2180"/>
    <w:qFormat/>
    <w:rPr>
      <w:rFonts w:cs="Wingdings"/>
      <w:b w:val="0"/>
      <w:i w:val="0"/>
      <w:strike w:val="0"/>
      <w:dstrike w:val="0"/>
      <w:color w:val="000000"/>
      <w:position w:val="0"/>
      <w:sz w:val="22"/>
      <w:szCs w:val="22"/>
      <w:u w:val="none"/>
      <w:vertAlign w:val="baseline"/>
    </w:rPr>
  </w:style>
  <w:style w:type="character" w:customStyle="1" w:styleId="ListLabel2181">
    <w:name w:val="ListLabel 2181"/>
    <w:qFormat/>
    <w:rPr>
      <w:rFonts w:cs="Calibri"/>
      <w:b w:val="0"/>
      <w:i w:val="0"/>
      <w:strike w:val="0"/>
      <w:dstrike w:val="0"/>
      <w:color w:val="000000"/>
      <w:position w:val="0"/>
      <w:sz w:val="22"/>
      <w:szCs w:val="22"/>
      <w:u w:val="none"/>
      <w:vertAlign w:val="baseline"/>
    </w:rPr>
  </w:style>
  <w:style w:type="character" w:customStyle="1" w:styleId="ListLabel2182">
    <w:name w:val="ListLabel 2182"/>
    <w:qFormat/>
    <w:rPr>
      <w:rFonts w:cs="Calibri"/>
      <w:b w:val="0"/>
      <w:i w:val="0"/>
      <w:strike w:val="0"/>
      <w:dstrike w:val="0"/>
      <w:color w:val="000000"/>
      <w:position w:val="0"/>
      <w:sz w:val="22"/>
      <w:szCs w:val="22"/>
      <w:u w:val="none"/>
      <w:vertAlign w:val="baseline"/>
    </w:rPr>
  </w:style>
  <w:style w:type="character" w:customStyle="1" w:styleId="ListLabel2183">
    <w:name w:val="ListLabel 2183"/>
    <w:qFormat/>
    <w:rPr>
      <w:rFonts w:cs="Calibri"/>
      <w:b w:val="0"/>
      <w:i w:val="0"/>
      <w:strike w:val="0"/>
      <w:dstrike w:val="0"/>
      <w:color w:val="000000"/>
      <w:position w:val="0"/>
      <w:sz w:val="22"/>
      <w:szCs w:val="22"/>
      <w:u w:val="none"/>
      <w:vertAlign w:val="baseline"/>
    </w:rPr>
  </w:style>
  <w:style w:type="character" w:customStyle="1" w:styleId="ListLabel2184">
    <w:name w:val="ListLabel 2184"/>
    <w:qFormat/>
    <w:rPr>
      <w:rFonts w:cs="Calibri"/>
      <w:b w:val="0"/>
      <w:i w:val="0"/>
      <w:strike w:val="0"/>
      <w:dstrike w:val="0"/>
      <w:color w:val="000000"/>
      <w:position w:val="0"/>
      <w:sz w:val="22"/>
      <w:szCs w:val="22"/>
      <w:u w:val="none"/>
      <w:vertAlign w:val="baseline"/>
    </w:rPr>
  </w:style>
  <w:style w:type="character" w:customStyle="1" w:styleId="ListLabel2185">
    <w:name w:val="ListLabel 2185"/>
    <w:qFormat/>
    <w:rPr>
      <w:rFonts w:cs="Calibri"/>
      <w:b w:val="0"/>
      <w:i w:val="0"/>
      <w:strike w:val="0"/>
      <w:dstrike w:val="0"/>
      <w:color w:val="000000"/>
      <w:position w:val="0"/>
      <w:sz w:val="22"/>
      <w:szCs w:val="22"/>
      <w:u w:val="none"/>
      <w:vertAlign w:val="baseline"/>
    </w:rPr>
  </w:style>
  <w:style w:type="character" w:customStyle="1" w:styleId="ListLabel2186">
    <w:name w:val="ListLabel 2186"/>
    <w:qFormat/>
    <w:rPr>
      <w:rFonts w:cs="Calibri"/>
      <w:b w:val="0"/>
      <w:i w:val="0"/>
      <w:strike w:val="0"/>
      <w:dstrike w:val="0"/>
      <w:color w:val="000000"/>
      <w:position w:val="0"/>
      <w:sz w:val="22"/>
      <w:szCs w:val="22"/>
      <w:u w:val="none"/>
      <w:vertAlign w:val="baseline"/>
    </w:rPr>
  </w:style>
  <w:style w:type="character" w:customStyle="1" w:styleId="ListLabel2187">
    <w:name w:val="ListLabel 2187"/>
    <w:qFormat/>
    <w:rPr>
      <w:rFonts w:cs="Calibri"/>
      <w:b w:val="0"/>
      <w:i w:val="0"/>
      <w:strike w:val="0"/>
      <w:dstrike w:val="0"/>
      <w:color w:val="000000"/>
      <w:position w:val="0"/>
      <w:sz w:val="22"/>
      <w:szCs w:val="22"/>
      <w:u w:val="none"/>
      <w:vertAlign w:val="baseline"/>
    </w:rPr>
  </w:style>
  <w:style w:type="character" w:customStyle="1" w:styleId="ListLabel2188">
    <w:name w:val="ListLabel 2188"/>
    <w:qFormat/>
    <w:rPr>
      <w:rFonts w:cs="Calibri"/>
      <w:b w:val="0"/>
      <w:i w:val="0"/>
      <w:strike w:val="0"/>
      <w:dstrike w:val="0"/>
      <w:color w:val="000000"/>
      <w:position w:val="0"/>
      <w:sz w:val="22"/>
      <w:szCs w:val="22"/>
      <w:u w:val="none"/>
      <w:vertAlign w:val="baseline"/>
    </w:rPr>
  </w:style>
  <w:style w:type="character" w:customStyle="1" w:styleId="ListLabel2189">
    <w:name w:val="ListLabel 2189"/>
    <w:qFormat/>
    <w:rPr>
      <w:rFonts w:cs="Wingdings"/>
      <w:b w:val="0"/>
      <w:i w:val="0"/>
      <w:strike w:val="0"/>
      <w:dstrike w:val="0"/>
      <w:color w:val="000000"/>
      <w:position w:val="0"/>
      <w:sz w:val="22"/>
      <w:szCs w:val="22"/>
      <w:u w:val="none"/>
      <w:vertAlign w:val="baseline"/>
    </w:rPr>
  </w:style>
  <w:style w:type="character" w:customStyle="1" w:styleId="ListLabel2190">
    <w:name w:val="ListLabel 2190"/>
    <w:qFormat/>
    <w:rPr>
      <w:rFonts w:cs="Segoe UI Symbol"/>
      <w:b w:val="0"/>
      <w:i w:val="0"/>
      <w:strike w:val="0"/>
      <w:dstrike w:val="0"/>
      <w:color w:val="000000"/>
      <w:position w:val="0"/>
      <w:sz w:val="22"/>
      <w:szCs w:val="22"/>
      <w:u w:val="none"/>
      <w:vertAlign w:val="baseline"/>
    </w:rPr>
  </w:style>
  <w:style w:type="character" w:customStyle="1" w:styleId="ListLabel2191">
    <w:name w:val="ListLabel 2191"/>
    <w:qFormat/>
    <w:rPr>
      <w:rFonts w:cs="Segoe UI Symbol"/>
      <w:b w:val="0"/>
      <w:i w:val="0"/>
      <w:strike w:val="0"/>
      <w:dstrike w:val="0"/>
      <w:color w:val="000000"/>
      <w:position w:val="0"/>
      <w:sz w:val="22"/>
      <w:szCs w:val="22"/>
      <w:u w:val="none"/>
      <w:vertAlign w:val="baseline"/>
    </w:rPr>
  </w:style>
  <w:style w:type="character" w:customStyle="1" w:styleId="ListLabel2192">
    <w:name w:val="ListLabel 2192"/>
    <w:qFormat/>
    <w:rPr>
      <w:rFonts w:cs="Arial"/>
      <w:b w:val="0"/>
      <w:i w:val="0"/>
      <w:strike w:val="0"/>
      <w:dstrike w:val="0"/>
      <w:color w:val="000000"/>
      <w:position w:val="0"/>
      <w:sz w:val="22"/>
      <w:szCs w:val="22"/>
      <w:u w:val="none"/>
      <w:vertAlign w:val="baseline"/>
    </w:rPr>
  </w:style>
  <w:style w:type="character" w:customStyle="1" w:styleId="ListLabel2193">
    <w:name w:val="ListLabel 2193"/>
    <w:qFormat/>
    <w:rPr>
      <w:rFonts w:cs="Segoe UI Symbol"/>
      <w:b w:val="0"/>
      <w:i w:val="0"/>
      <w:strike w:val="0"/>
      <w:dstrike w:val="0"/>
      <w:color w:val="000000"/>
      <w:position w:val="0"/>
      <w:sz w:val="22"/>
      <w:szCs w:val="22"/>
      <w:u w:val="none"/>
      <w:vertAlign w:val="baseline"/>
    </w:rPr>
  </w:style>
  <w:style w:type="character" w:customStyle="1" w:styleId="ListLabel2194">
    <w:name w:val="ListLabel 2194"/>
    <w:qFormat/>
    <w:rPr>
      <w:rFonts w:cs="Segoe UI Symbol"/>
      <w:b w:val="0"/>
      <w:i w:val="0"/>
      <w:strike w:val="0"/>
      <w:dstrike w:val="0"/>
      <w:color w:val="000000"/>
      <w:position w:val="0"/>
      <w:sz w:val="22"/>
      <w:szCs w:val="22"/>
      <w:u w:val="none"/>
      <w:vertAlign w:val="baseline"/>
    </w:rPr>
  </w:style>
  <w:style w:type="character" w:customStyle="1" w:styleId="ListLabel2195">
    <w:name w:val="ListLabel 2195"/>
    <w:qFormat/>
    <w:rPr>
      <w:rFonts w:cs="Arial"/>
      <w:b w:val="0"/>
      <w:i w:val="0"/>
      <w:strike w:val="0"/>
      <w:dstrike w:val="0"/>
      <w:color w:val="000000"/>
      <w:position w:val="0"/>
      <w:sz w:val="22"/>
      <w:szCs w:val="22"/>
      <w:u w:val="none"/>
      <w:vertAlign w:val="baseline"/>
    </w:rPr>
  </w:style>
  <w:style w:type="character" w:customStyle="1" w:styleId="ListLabel2196">
    <w:name w:val="ListLabel 2196"/>
    <w:qFormat/>
    <w:rPr>
      <w:rFonts w:cs="Segoe UI Symbol"/>
      <w:b w:val="0"/>
      <w:i w:val="0"/>
      <w:strike w:val="0"/>
      <w:dstrike w:val="0"/>
      <w:color w:val="000000"/>
      <w:position w:val="0"/>
      <w:sz w:val="22"/>
      <w:szCs w:val="22"/>
      <w:u w:val="none"/>
      <w:vertAlign w:val="baseline"/>
    </w:rPr>
  </w:style>
  <w:style w:type="character" w:customStyle="1" w:styleId="ListLabel2197">
    <w:name w:val="ListLabel 2197"/>
    <w:qFormat/>
    <w:rPr>
      <w:rFonts w:cs="Segoe UI Symbol"/>
      <w:b w:val="0"/>
      <w:i w:val="0"/>
      <w:strike w:val="0"/>
      <w:dstrike w:val="0"/>
      <w:color w:val="000000"/>
      <w:position w:val="0"/>
      <w:sz w:val="22"/>
      <w:szCs w:val="22"/>
      <w:u w:val="none"/>
      <w:vertAlign w:val="baseline"/>
    </w:rPr>
  </w:style>
  <w:style w:type="character" w:customStyle="1" w:styleId="ListLabel2198">
    <w:name w:val="ListLabel 2198"/>
    <w:qFormat/>
    <w:rPr>
      <w:rFonts w:cs="Wingdings"/>
      <w:b w:val="0"/>
      <w:i w:val="0"/>
      <w:strike w:val="0"/>
      <w:dstrike w:val="0"/>
      <w:color w:val="000000"/>
      <w:position w:val="0"/>
      <w:sz w:val="22"/>
      <w:szCs w:val="22"/>
      <w:u w:val="none"/>
      <w:vertAlign w:val="baseline"/>
    </w:rPr>
  </w:style>
  <w:style w:type="character" w:customStyle="1" w:styleId="ListLabel2199">
    <w:name w:val="ListLabel 2199"/>
    <w:qFormat/>
    <w:rPr>
      <w:rFonts w:cs="Segoe UI Symbol"/>
      <w:b w:val="0"/>
      <w:i w:val="0"/>
      <w:strike w:val="0"/>
      <w:dstrike w:val="0"/>
      <w:color w:val="000000"/>
      <w:position w:val="0"/>
      <w:sz w:val="22"/>
      <w:szCs w:val="22"/>
      <w:u w:val="none"/>
      <w:vertAlign w:val="baseline"/>
    </w:rPr>
  </w:style>
  <w:style w:type="character" w:customStyle="1" w:styleId="ListLabel2200">
    <w:name w:val="ListLabel 2200"/>
    <w:qFormat/>
    <w:rPr>
      <w:rFonts w:cs="Segoe UI Symbol"/>
      <w:b w:val="0"/>
      <w:i w:val="0"/>
      <w:strike w:val="0"/>
      <w:dstrike w:val="0"/>
      <w:color w:val="000000"/>
      <w:position w:val="0"/>
      <w:sz w:val="22"/>
      <w:szCs w:val="22"/>
      <w:u w:val="none"/>
      <w:vertAlign w:val="baseline"/>
    </w:rPr>
  </w:style>
  <w:style w:type="character" w:customStyle="1" w:styleId="ListLabel2201">
    <w:name w:val="ListLabel 2201"/>
    <w:qFormat/>
    <w:rPr>
      <w:rFonts w:cs="Arial"/>
      <w:b w:val="0"/>
      <w:i w:val="0"/>
      <w:strike w:val="0"/>
      <w:dstrike w:val="0"/>
      <w:color w:val="000000"/>
      <w:position w:val="0"/>
      <w:sz w:val="22"/>
      <w:szCs w:val="22"/>
      <w:u w:val="none"/>
      <w:vertAlign w:val="baseline"/>
    </w:rPr>
  </w:style>
  <w:style w:type="character" w:customStyle="1" w:styleId="ListLabel2202">
    <w:name w:val="ListLabel 2202"/>
    <w:qFormat/>
    <w:rPr>
      <w:rFonts w:cs="Segoe UI Symbol"/>
      <w:b w:val="0"/>
      <w:i w:val="0"/>
      <w:strike w:val="0"/>
      <w:dstrike w:val="0"/>
      <w:color w:val="000000"/>
      <w:position w:val="0"/>
      <w:sz w:val="22"/>
      <w:szCs w:val="22"/>
      <w:u w:val="none"/>
      <w:vertAlign w:val="baseline"/>
    </w:rPr>
  </w:style>
  <w:style w:type="character" w:customStyle="1" w:styleId="ListLabel2203">
    <w:name w:val="ListLabel 2203"/>
    <w:qFormat/>
    <w:rPr>
      <w:rFonts w:cs="Segoe UI Symbol"/>
      <w:b w:val="0"/>
      <w:i w:val="0"/>
      <w:strike w:val="0"/>
      <w:dstrike w:val="0"/>
      <w:color w:val="000000"/>
      <w:position w:val="0"/>
      <w:sz w:val="22"/>
      <w:szCs w:val="22"/>
      <w:u w:val="none"/>
      <w:vertAlign w:val="baseline"/>
    </w:rPr>
  </w:style>
  <w:style w:type="character" w:customStyle="1" w:styleId="ListLabel2204">
    <w:name w:val="ListLabel 2204"/>
    <w:qFormat/>
    <w:rPr>
      <w:rFonts w:cs="Arial"/>
      <w:b w:val="0"/>
      <w:i w:val="0"/>
      <w:strike w:val="0"/>
      <w:dstrike w:val="0"/>
      <w:color w:val="000000"/>
      <w:position w:val="0"/>
      <w:sz w:val="22"/>
      <w:szCs w:val="22"/>
      <w:u w:val="none"/>
      <w:vertAlign w:val="baseline"/>
    </w:rPr>
  </w:style>
  <w:style w:type="character" w:customStyle="1" w:styleId="ListLabel2205">
    <w:name w:val="ListLabel 2205"/>
    <w:qFormat/>
    <w:rPr>
      <w:rFonts w:cs="Segoe UI Symbol"/>
      <w:b w:val="0"/>
      <w:i w:val="0"/>
      <w:strike w:val="0"/>
      <w:dstrike w:val="0"/>
      <w:color w:val="000000"/>
      <w:position w:val="0"/>
      <w:sz w:val="22"/>
      <w:szCs w:val="22"/>
      <w:u w:val="none"/>
      <w:vertAlign w:val="baseline"/>
    </w:rPr>
  </w:style>
  <w:style w:type="character" w:customStyle="1" w:styleId="ListLabel2206">
    <w:name w:val="ListLabel 2206"/>
    <w:qFormat/>
    <w:rPr>
      <w:rFonts w:cs="Segoe UI Symbol"/>
      <w:b w:val="0"/>
      <w:i w:val="0"/>
      <w:strike w:val="0"/>
      <w:dstrike w:val="0"/>
      <w:color w:val="000000"/>
      <w:position w:val="0"/>
      <w:sz w:val="22"/>
      <w:szCs w:val="22"/>
      <w:u w:val="none"/>
      <w:vertAlign w:val="baseline"/>
    </w:rPr>
  </w:style>
  <w:style w:type="character" w:customStyle="1" w:styleId="ListLabel2207">
    <w:name w:val="ListLabel 2207"/>
    <w:qFormat/>
    <w:rPr>
      <w:rFonts w:cs="Wingdings"/>
      <w:b w:val="0"/>
      <w:i w:val="0"/>
      <w:strike w:val="0"/>
      <w:dstrike w:val="0"/>
      <w:color w:val="000000"/>
      <w:position w:val="0"/>
      <w:sz w:val="22"/>
      <w:szCs w:val="22"/>
      <w:u w:val="none"/>
      <w:vertAlign w:val="baseline"/>
    </w:rPr>
  </w:style>
  <w:style w:type="character" w:customStyle="1" w:styleId="ListLabel2208">
    <w:name w:val="ListLabel 2208"/>
    <w:qFormat/>
    <w:rPr>
      <w:rFonts w:cs="Calibri"/>
      <w:b w:val="0"/>
      <w:i w:val="0"/>
      <w:strike w:val="0"/>
      <w:dstrike w:val="0"/>
      <w:color w:val="000000"/>
      <w:position w:val="0"/>
      <w:sz w:val="22"/>
      <w:szCs w:val="22"/>
      <w:u w:val="none"/>
      <w:vertAlign w:val="baseline"/>
    </w:rPr>
  </w:style>
  <w:style w:type="character" w:customStyle="1" w:styleId="ListLabel2209">
    <w:name w:val="ListLabel 2209"/>
    <w:qFormat/>
    <w:rPr>
      <w:rFonts w:cs="Calibri"/>
      <w:b w:val="0"/>
      <w:i w:val="0"/>
      <w:strike w:val="0"/>
      <w:dstrike w:val="0"/>
      <w:color w:val="000000"/>
      <w:position w:val="0"/>
      <w:sz w:val="22"/>
      <w:szCs w:val="22"/>
      <w:u w:val="none"/>
      <w:vertAlign w:val="baseline"/>
    </w:rPr>
  </w:style>
  <w:style w:type="character" w:customStyle="1" w:styleId="ListLabel2210">
    <w:name w:val="ListLabel 2210"/>
    <w:qFormat/>
    <w:rPr>
      <w:rFonts w:cs="Calibri"/>
      <w:b w:val="0"/>
      <w:i w:val="0"/>
      <w:strike w:val="0"/>
      <w:dstrike w:val="0"/>
      <w:color w:val="000000"/>
      <w:position w:val="0"/>
      <w:sz w:val="22"/>
      <w:szCs w:val="22"/>
      <w:u w:val="none"/>
      <w:vertAlign w:val="baseline"/>
    </w:rPr>
  </w:style>
  <w:style w:type="character" w:customStyle="1" w:styleId="ListLabel2211">
    <w:name w:val="ListLabel 2211"/>
    <w:qFormat/>
    <w:rPr>
      <w:rFonts w:cs="Calibri"/>
      <w:b w:val="0"/>
      <w:i w:val="0"/>
      <w:strike w:val="0"/>
      <w:dstrike w:val="0"/>
      <w:color w:val="000000"/>
      <w:position w:val="0"/>
      <w:sz w:val="22"/>
      <w:szCs w:val="22"/>
      <w:u w:val="none"/>
      <w:vertAlign w:val="baseline"/>
    </w:rPr>
  </w:style>
  <w:style w:type="character" w:customStyle="1" w:styleId="ListLabel2212">
    <w:name w:val="ListLabel 2212"/>
    <w:qFormat/>
    <w:rPr>
      <w:rFonts w:cs="Calibri"/>
      <w:b w:val="0"/>
      <w:i w:val="0"/>
      <w:strike w:val="0"/>
      <w:dstrike w:val="0"/>
      <w:color w:val="000000"/>
      <w:position w:val="0"/>
      <w:sz w:val="22"/>
      <w:szCs w:val="22"/>
      <w:u w:val="none"/>
      <w:vertAlign w:val="baseline"/>
    </w:rPr>
  </w:style>
  <w:style w:type="character" w:customStyle="1" w:styleId="ListLabel2213">
    <w:name w:val="ListLabel 2213"/>
    <w:qFormat/>
    <w:rPr>
      <w:rFonts w:cs="Calibri"/>
      <w:b w:val="0"/>
      <w:i w:val="0"/>
      <w:strike w:val="0"/>
      <w:dstrike w:val="0"/>
      <w:color w:val="000000"/>
      <w:position w:val="0"/>
      <w:sz w:val="22"/>
      <w:szCs w:val="22"/>
      <w:u w:val="none"/>
      <w:vertAlign w:val="baseline"/>
    </w:rPr>
  </w:style>
  <w:style w:type="character" w:customStyle="1" w:styleId="ListLabel2214">
    <w:name w:val="ListLabel 2214"/>
    <w:qFormat/>
    <w:rPr>
      <w:rFonts w:cs="Calibri"/>
      <w:b w:val="0"/>
      <w:i w:val="0"/>
      <w:strike w:val="0"/>
      <w:dstrike w:val="0"/>
      <w:color w:val="000000"/>
      <w:position w:val="0"/>
      <w:sz w:val="22"/>
      <w:szCs w:val="22"/>
      <w:u w:val="none"/>
      <w:vertAlign w:val="baseline"/>
    </w:rPr>
  </w:style>
  <w:style w:type="character" w:customStyle="1" w:styleId="ListLabel2215">
    <w:name w:val="ListLabel 2215"/>
    <w:qFormat/>
    <w:rPr>
      <w:rFonts w:cs="Calibri"/>
      <w:b w:val="0"/>
      <w:i w:val="0"/>
      <w:strike w:val="0"/>
      <w:dstrike w:val="0"/>
      <w:color w:val="000000"/>
      <w:position w:val="0"/>
      <w:sz w:val="22"/>
      <w:szCs w:val="22"/>
      <w:u w:val="none"/>
      <w:vertAlign w:val="baseline"/>
    </w:rPr>
  </w:style>
  <w:style w:type="character" w:customStyle="1" w:styleId="ListLabel2216">
    <w:name w:val="ListLabel 2216"/>
    <w:qFormat/>
    <w:rPr>
      <w:rFonts w:cs="Symbol"/>
      <w:b w:val="0"/>
      <w:i w:val="0"/>
      <w:strike w:val="0"/>
      <w:dstrike w:val="0"/>
      <w:color w:val="000000"/>
      <w:position w:val="0"/>
      <w:sz w:val="22"/>
      <w:szCs w:val="22"/>
      <w:u w:val="none"/>
      <w:vertAlign w:val="baseline"/>
    </w:rPr>
  </w:style>
  <w:style w:type="character" w:customStyle="1" w:styleId="ListLabel2217">
    <w:name w:val="ListLabel 2217"/>
    <w:qFormat/>
    <w:rPr>
      <w:rFonts w:cs="Calibri"/>
      <w:b w:val="0"/>
      <w:i w:val="0"/>
      <w:strike w:val="0"/>
      <w:dstrike w:val="0"/>
      <w:color w:val="000000"/>
      <w:position w:val="0"/>
      <w:sz w:val="22"/>
      <w:szCs w:val="22"/>
      <w:u w:val="none"/>
      <w:vertAlign w:val="baseline"/>
    </w:rPr>
  </w:style>
  <w:style w:type="character" w:customStyle="1" w:styleId="ListLabel2218">
    <w:name w:val="ListLabel 2218"/>
    <w:qFormat/>
    <w:rPr>
      <w:rFonts w:cs="Calibri"/>
      <w:b w:val="0"/>
      <w:i w:val="0"/>
      <w:strike w:val="0"/>
      <w:dstrike w:val="0"/>
      <w:color w:val="000000"/>
      <w:position w:val="0"/>
      <w:sz w:val="22"/>
      <w:szCs w:val="22"/>
      <w:u w:val="none"/>
      <w:vertAlign w:val="baseline"/>
    </w:rPr>
  </w:style>
  <w:style w:type="character" w:customStyle="1" w:styleId="ListLabel2219">
    <w:name w:val="ListLabel 2219"/>
    <w:qFormat/>
    <w:rPr>
      <w:rFonts w:cs="Calibri"/>
      <w:b w:val="0"/>
      <w:i w:val="0"/>
      <w:strike w:val="0"/>
      <w:dstrike w:val="0"/>
      <w:color w:val="000000"/>
      <w:position w:val="0"/>
      <w:sz w:val="22"/>
      <w:szCs w:val="22"/>
      <w:u w:val="none"/>
      <w:vertAlign w:val="baseline"/>
    </w:rPr>
  </w:style>
  <w:style w:type="character" w:customStyle="1" w:styleId="ListLabel2220">
    <w:name w:val="ListLabel 2220"/>
    <w:qFormat/>
    <w:rPr>
      <w:rFonts w:cs="Calibri"/>
      <w:b w:val="0"/>
      <w:i w:val="0"/>
      <w:strike w:val="0"/>
      <w:dstrike w:val="0"/>
      <w:color w:val="000000"/>
      <w:position w:val="0"/>
      <w:sz w:val="22"/>
      <w:szCs w:val="22"/>
      <w:u w:val="none"/>
      <w:vertAlign w:val="baseline"/>
    </w:rPr>
  </w:style>
  <w:style w:type="character" w:customStyle="1" w:styleId="ListLabel2221">
    <w:name w:val="ListLabel 2221"/>
    <w:qFormat/>
    <w:rPr>
      <w:rFonts w:cs="Calibri"/>
      <w:b w:val="0"/>
      <w:i w:val="0"/>
      <w:strike w:val="0"/>
      <w:dstrike w:val="0"/>
      <w:color w:val="000000"/>
      <w:position w:val="0"/>
      <w:sz w:val="22"/>
      <w:szCs w:val="22"/>
      <w:u w:val="none"/>
      <w:vertAlign w:val="baseline"/>
    </w:rPr>
  </w:style>
  <w:style w:type="character" w:customStyle="1" w:styleId="ListLabel2222">
    <w:name w:val="ListLabel 2222"/>
    <w:qFormat/>
    <w:rPr>
      <w:rFonts w:cs="Calibri"/>
      <w:b w:val="0"/>
      <w:i w:val="0"/>
      <w:strike w:val="0"/>
      <w:dstrike w:val="0"/>
      <w:color w:val="000000"/>
      <w:position w:val="0"/>
      <w:sz w:val="22"/>
      <w:szCs w:val="22"/>
      <w:u w:val="none"/>
      <w:vertAlign w:val="baseline"/>
    </w:rPr>
  </w:style>
  <w:style w:type="character" w:customStyle="1" w:styleId="ListLabel2223">
    <w:name w:val="ListLabel 2223"/>
    <w:qFormat/>
    <w:rPr>
      <w:rFonts w:cs="Calibri"/>
      <w:b w:val="0"/>
      <w:i w:val="0"/>
      <w:strike w:val="0"/>
      <w:dstrike w:val="0"/>
      <w:color w:val="000000"/>
      <w:position w:val="0"/>
      <w:sz w:val="22"/>
      <w:szCs w:val="22"/>
      <w:u w:val="none"/>
      <w:vertAlign w:val="baseline"/>
    </w:rPr>
  </w:style>
  <w:style w:type="character" w:customStyle="1" w:styleId="ListLabel2224">
    <w:name w:val="ListLabel 2224"/>
    <w:qFormat/>
    <w:rPr>
      <w:rFonts w:cs="Calibri"/>
      <w:b w:val="0"/>
      <w:i w:val="0"/>
      <w:strike w:val="0"/>
      <w:dstrike w:val="0"/>
      <w:color w:val="000000"/>
      <w:position w:val="0"/>
      <w:sz w:val="22"/>
      <w:szCs w:val="22"/>
      <w:u w:val="none"/>
      <w:vertAlign w:val="baseline"/>
    </w:rPr>
  </w:style>
  <w:style w:type="character" w:customStyle="1" w:styleId="ListLabel2225">
    <w:name w:val="ListLabel 2225"/>
    <w:qFormat/>
    <w:rPr>
      <w:rFonts w:ascii="Arial Narrow" w:hAnsi="Arial Narrow" w:cs="Courier New"/>
      <w:b/>
    </w:rPr>
  </w:style>
  <w:style w:type="character" w:customStyle="1" w:styleId="ListLabel2226">
    <w:name w:val="ListLabel 2226"/>
    <w:qFormat/>
    <w:rPr>
      <w:rFonts w:cs="Courier New"/>
    </w:rPr>
  </w:style>
  <w:style w:type="character" w:customStyle="1" w:styleId="ListLabel2227">
    <w:name w:val="ListLabel 2227"/>
    <w:qFormat/>
    <w:rPr>
      <w:rFonts w:cs="Wingdings"/>
    </w:rPr>
  </w:style>
  <w:style w:type="character" w:customStyle="1" w:styleId="ListLabel2228">
    <w:name w:val="ListLabel 2228"/>
    <w:qFormat/>
    <w:rPr>
      <w:rFonts w:cs="Symbol"/>
    </w:rPr>
  </w:style>
  <w:style w:type="character" w:customStyle="1" w:styleId="ListLabel2229">
    <w:name w:val="ListLabel 2229"/>
    <w:qFormat/>
    <w:rPr>
      <w:rFonts w:cs="Courier New"/>
    </w:rPr>
  </w:style>
  <w:style w:type="character" w:customStyle="1" w:styleId="ListLabel2230">
    <w:name w:val="ListLabel 2230"/>
    <w:qFormat/>
    <w:rPr>
      <w:rFonts w:cs="Wingdings"/>
    </w:rPr>
  </w:style>
  <w:style w:type="character" w:customStyle="1" w:styleId="ListLabel2231">
    <w:name w:val="ListLabel 2231"/>
    <w:qFormat/>
    <w:rPr>
      <w:rFonts w:cs="Symbol"/>
    </w:rPr>
  </w:style>
  <w:style w:type="character" w:customStyle="1" w:styleId="ListLabel2232">
    <w:name w:val="ListLabel 2232"/>
    <w:qFormat/>
    <w:rPr>
      <w:rFonts w:cs="Courier New"/>
    </w:rPr>
  </w:style>
  <w:style w:type="character" w:customStyle="1" w:styleId="ListLabel2233">
    <w:name w:val="ListLabel 2233"/>
    <w:qFormat/>
    <w:rPr>
      <w:rFonts w:cs="Wingdings"/>
    </w:rPr>
  </w:style>
  <w:style w:type="character" w:customStyle="1" w:styleId="ListLabel2234">
    <w:name w:val="ListLabel 2234"/>
    <w:qFormat/>
    <w:rPr>
      <w:rFonts w:ascii="Arial" w:hAnsi="Arial" w:cs="Arial"/>
      <w:sz w:val="22"/>
      <w:szCs w:val="22"/>
    </w:rPr>
  </w:style>
  <w:style w:type="character" w:customStyle="1" w:styleId="ListLabel2235">
    <w:name w:val="ListLabel 2235"/>
    <w:qFormat/>
  </w:style>
  <w:style w:type="character" w:customStyle="1" w:styleId="ListLabel2236">
    <w:name w:val="ListLabel 2236"/>
    <w:qFormat/>
    <w:rPr>
      <w:rFonts w:ascii="Arial" w:hAnsi="Arial" w:cs="Calibri"/>
      <w:sz w:val="22"/>
    </w:rPr>
  </w:style>
  <w:style w:type="character" w:customStyle="1" w:styleId="ListLabel2237">
    <w:name w:val="ListLabel 2237"/>
    <w:qFormat/>
    <w:rPr>
      <w:rFonts w:cs="Courier New"/>
    </w:rPr>
  </w:style>
  <w:style w:type="character" w:customStyle="1" w:styleId="ListLabel2238">
    <w:name w:val="ListLabel 2238"/>
    <w:qFormat/>
    <w:rPr>
      <w:rFonts w:cs="Wingdings"/>
    </w:rPr>
  </w:style>
  <w:style w:type="character" w:customStyle="1" w:styleId="ListLabel2239">
    <w:name w:val="ListLabel 2239"/>
    <w:qFormat/>
    <w:rPr>
      <w:rFonts w:cs="Symbol"/>
    </w:rPr>
  </w:style>
  <w:style w:type="character" w:customStyle="1" w:styleId="ListLabel2240">
    <w:name w:val="ListLabel 2240"/>
    <w:qFormat/>
    <w:rPr>
      <w:rFonts w:cs="Courier New"/>
    </w:rPr>
  </w:style>
  <w:style w:type="character" w:customStyle="1" w:styleId="ListLabel2241">
    <w:name w:val="ListLabel 2241"/>
    <w:qFormat/>
    <w:rPr>
      <w:rFonts w:cs="Wingdings"/>
    </w:rPr>
  </w:style>
  <w:style w:type="character" w:customStyle="1" w:styleId="ListLabel2242">
    <w:name w:val="ListLabel 2242"/>
    <w:qFormat/>
    <w:rPr>
      <w:rFonts w:cs="Symbol"/>
    </w:rPr>
  </w:style>
  <w:style w:type="character" w:customStyle="1" w:styleId="ListLabel2243">
    <w:name w:val="ListLabel 2243"/>
    <w:qFormat/>
    <w:rPr>
      <w:rFonts w:cs="Courier New"/>
    </w:rPr>
  </w:style>
  <w:style w:type="character" w:customStyle="1" w:styleId="ListLabel2244">
    <w:name w:val="ListLabel 2244"/>
    <w:qFormat/>
    <w:rPr>
      <w:rFonts w:cs="Wingdings"/>
    </w:rPr>
  </w:style>
  <w:style w:type="character" w:customStyle="1" w:styleId="ListLabel2245">
    <w:name w:val="ListLabel 2245"/>
    <w:qFormat/>
    <w:rPr>
      <w:rFonts w:ascii="Arial" w:hAnsi="Arial" w:cs="Wingdings"/>
      <w:b/>
      <w:sz w:val="22"/>
    </w:rPr>
  </w:style>
  <w:style w:type="character" w:customStyle="1" w:styleId="ListLabel2246">
    <w:name w:val="ListLabel 2246"/>
    <w:qFormat/>
    <w:rPr>
      <w:rFonts w:cs="Courier New"/>
    </w:rPr>
  </w:style>
  <w:style w:type="character" w:customStyle="1" w:styleId="ListLabel2247">
    <w:name w:val="ListLabel 2247"/>
    <w:qFormat/>
    <w:rPr>
      <w:rFonts w:cs="Wingdings"/>
    </w:rPr>
  </w:style>
  <w:style w:type="character" w:customStyle="1" w:styleId="ListLabel2248">
    <w:name w:val="ListLabel 2248"/>
    <w:qFormat/>
    <w:rPr>
      <w:rFonts w:cs="Symbol"/>
    </w:rPr>
  </w:style>
  <w:style w:type="character" w:customStyle="1" w:styleId="ListLabel2249">
    <w:name w:val="ListLabel 2249"/>
    <w:qFormat/>
    <w:rPr>
      <w:rFonts w:cs="Courier New"/>
    </w:rPr>
  </w:style>
  <w:style w:type="character" w:customStyle="1" w:styleId="ListLabel2250">
    <w:name w:val="ListLabel 2250"/>
    <w:qFormat/>
    <w:rPr>
      <w:rFonts w:cs="Wingdings"/>
    </w:rPr>
  </w:style>
  <w:style w:type="character" w:customStyle="1" w:styleId="ListLabel2251">
    <w:name w:val="ListLabel 2251"/>
    <w:qFormat/>
    <w:rPr>
      <w:rFonts w:cs="Symbol"/>
    </w:rPr>
  </w:style>
  <w:style w:type="character" w:customStyle="1" w:styleId="ListLabel2252">
    <w:name w:val="ListLabel 2252"/>
    <w:qFormat/>
    <w:rPr>
      <w:rFonts w:cs="Courier New"/>
    </w:rPr>
  </w:style>
  <w:style w:type="character" w:customStyle="1" w:styleId="ListLabel2253">
    <w:name w:val="ListLabel 2253"/>
    <w:qFormat/>
    <w:rPr>
      <w:rFonts w:cs="Wingdings"/>
    </w:rPr>
  </w:style>
  <w:style w:type="character" w:customStyle="1" w:styleId="ListLabel2254">
    <w:name w:val="ListLabel 2254"/>
    <w:qFormat/>
    <w:rPr>
      <w:rFonts w:ascii="Arial" w:hAnsi="Arial" w:cs="Wingdings"/>
      <w:b/>
      <w:sz w:val="22"/>
    </w:rPr>
  </w:style>
  <w:style w:type="character" w:customStyle="1" w:styleId="ListLabel2255">
    <w:name w:val="ListLabel 2255"/>
    <w:qFormat/>
    <w:rPr>
      <w:rFonts w:cs="Courier New"/>
    </w:rPr>
  </w:style>
  <w:style w:type="character" w:customStyle="1" w:styleId="ListLabel2256">
    <w:name w:val="ListLabel 2256"/>
    <w:qFormat/>
    <w:rPr>
      <w:rFonts w:cs="Wingdings"/>
    </w:rPr>
  </w:style>
  <w:style w:type="character" w:customStyle="1" w:styleId="ListLabel2257">
    <w:name w:val="ListLabel 2257"/>
    <w:qFormat/>
    <w:rPr>
      <w:rFonts w:cs="Symbol"/>
    </w:rPr>
  </w:style>
  <w:style w:type="character" w:customStyle="1" w:styleId="ListLabel2258">
    <w:name w:val="ListLabel 2258"/>
    <w:qFormat/>
    <w:rPr>
      <w:rFonts w:cs="Courier New"/>
    </w:rPr>
  </w:style>
  <w:style w:type="character" w:customStyle="1" w:styleId="ListLabel2259">
    <w:name w:val="ListLabel 2259"/>
    <w:qFormat/>
    <w:rPr>
      <w:rFonts w:cs="Wingdings"/>
    </w:rPr>
  </w:style>
  <w:style w:type="character" w:customStyle="1" w:styleId="ListLabel2260">
    <w:name w:val="ListLabel 2260"/>
    <w:qFormat/>
    <w:rPr>
      <w:rFonts w:cs="Symbol"/>
    </w:rPr>
  </w:style>
  <w:style w:type="character" w:customStyle="1" w:styleId="ListLabel2261">
    <w:name w:val="ListLabel 2261"/>
    <w:qFormat/>
    <w:rPr>
      <w:rFonts w:cs="Courier New"/>
    </w:rPr>
  </w:style>
  <w:style w:type="character" w:customStyle="1" w:styleId="ListLabel2262">
    <w:name w:val="ListLabel 2262"/>
    <w:qFormat/>
    <w:rPr>
      <w:rFonts w:cs="Wingdings"/>
    </w:rPr>
  </w:style>
  <w:style w:type="character" w:customStyle="1" w:styleId="ListLabel2263">
    <w:name w:val="ListLabel 2263"/>
    <w:qFormat/>
    <w:rPr>
      <w:rFonts w:ascii="Arial" w:hAnsi="Arial" w:cs="Wingdings"/>
      <w:sz w:val="22"/>
    </w:rPr>
  </w:style>
  <w:style w:type="character" w:customStyle="1" w:styleId="ListLabel2264">
    <w:name w:val="ListLabel 2264"/>
    <w:qFormat/>
    <w:rPr>
      <w:rFonts w:cs="Courier New"/>
    </w:rPr>
  </w:style>
  <w:style w:type="character" w:customStyle="1" w:styleId="ListLabel2265">
    <w:name w:val="ListLabel 2265"/>
    <w:qFormat/>
    <w:rPr>
      <w:rFonts w:cs="Wingdings"/>
    </w:rPr>
  </w:style>
  <w:style w:type="character" w:customStyle="1" w:styleId="ListLabel2266">
    <w:name w:val="ListLabel 2266"/>
    <w:qFormat/>
    <w:rPr>
      <w:rFonts w:cs="Symbol"/>
    </w:rPr>
  </w:style>
  <w:style w:type="character" w:customStyle="1" w:styleId="ListLabel2267">
    <w:name w:val="ListLabel 2267"/>
    <w:qFormat/>
    <w:rPr>
      <w:rFonts w:cs="Courier New"/>
    </w:rPr>
  </w:style>
  <w:style w:type="character" w:customStyle="1" w:styleId="ListLabel2268">
    <w:name w:val="ListLabel 2268"/>
    <w:qFormat/>
    <w:rPr>
      <w:rFonts w:cs="Wingdings"/>
    </w:rPr>
  </w:style>
  <w:style w:type="character" w:customStyle="1" w:styleId="ListLabel2269">
    <w:name w:val="ListLabel 2269"/>
    <w:qFormat/>
    <w:rPr>
      <w:rFonts w:cs="Symbol"/>
    </w:rPr>
  </w:style>
  <w:style w:type="character" w:customStyle="1" w:styleId="ListLabel2270">
    <w:name w:val="ListLabel 2270"/>
    <w:qFormat/>
    <w:rPr>
      <w:rFonts w:cs="Courier New"/>
    </w:rPr>
  </w:style>
  <w:style w:type="character" w:customStyle="1" w:styleId="ListLabel2271">
    <w:name w:val="ListLabel 2271"/>
    <w:qFormat/>
    <w:rPr>
      <w:rFonts w:cs="Wingdings"/>
    </w:rPr>
  </w:style>
  <w:style w:type="character" w:customStyle="1" w:styleId="ListLabel2272">
    <w:name w:val="ListLabel 2272"/>
    <w:qFormat/>
    <w:rPr>
      <w:rFonts w:ascii="Arial" w:hAnsi="Arial" w:cs="Wingdings"/>
      <w:b/>
      <w:sz w:val="22"/>
    </w:rPr>
  </w:style>
  <w:style w:type="character" w:customStyle="1" w:styleId="ListLabel2273">
    <w:name w:val="ListLabel 2273"/>
    <w:qFormat/>
    <w:rPr>
      <w:rFonts w:cs="Courier New"/>
    </w:rPr>
  </w:style>
  <w:style w:type="character" w:customStyle="1" w:styleId="ListLabel2274">
    <w:name w:val="ListLabel 2274"/>
    <w:qFormat/>
    <w:rPr>
      <w:rFonts w:cs="Wingdings"/>
    </w:rPr>
  </w:style>
  <w:style w:type="character" w:customStyle="1" w:styleId="ListLabel2275">
    <w:name w:val="ListLabel 2275"/>
    <w:qFormat/>
    <w:rPr>
      <w:rFonts w:cs="Symbol"/>
    </w:rPr>
  </w:style>
  <w:style w:type="character" w:customStyle="1" w:styleId="ListLabel2276">
    <w:name w:val="ListLabel 2276"/>
    <w:qFormat/>
    <w:rPr>
      <w:rFonts w:cs="Courier New"/>
    </w:rPr>
  </w:style>
  <w:style w:type="character" w:customStyle="1" w:styleId="ListLabel2277">
    <w:name w:val="ListLabel 2277"/>
    <w:qFormat/>
    <w:rPr>
      <w:rFonts w:cs="Wingdings"/>
    </w:rPr>
  </w:style>
  <w:style w:type="character" w:customStyle="1" w:styleId="ListLabel2278">
    <w:name w:val="ListLabel 2278"/>
    <w:qFormat/>
    <w:rPr>
      <w:rFonts w:cs="Symbol"/>
    </w:rPr>
  </w:style>
  <w:style w:type="character" w:customStyle="1" w:styleId="ListLabel2279">
    <w:name w:val="ListLabel 2279"/>
    <w:qFormat/>
    <w:rPr>
      <w:rFonts w:cs="Courier New"/>
    </w:rPr>
  </w:style>
  <w:style w:type="character" w:customStyle="1" w:styleId="ListLabel2280">
    <w:name w:val="ListLabel 2280"/>
    <w:qFormat/>
    <w:rPr>
      <w:rFonts w:cs="Wingdings"/>
    </w:rPr>
  </w:style>
  <w:style w:type="character" w:customStyle="1" w:styleId="ListLabel2281">
    <w:name w:val="ListLabel 2281"/>
    <w:qFormat/>
    <w:rPr>
      <w:rFonts w:cs="Wingdings"/>
      <w:sz w:val="22"/>
    </w:rPr>
  </w:style>
  <w:style w:type="character" w:customStyle="1" w:styleId="ListLabel2282">
    <w:name w:val="ListLabel 2282"/>
    <w:qFormat/>
    <w:rPr>
      <w:rFonts w:cs="Courier New"/>
    </w:rPr>
  </w:style>
  <w:style w:type="character" w:customStyle="1" w:styleId="ListLabel2283">
    <w:name w:val="ListLabel 2283"/>
    <w:qFormat/>
    <w:rPr>
      <w:rFonts w:cs="Wingdings"/>
    </w:rPr>
  </w:style>
  <w:style w:type="character" w:customStyle="1" w:styleId="ListLabel2284">
    <w:name w:val="ListLabel 2284"/>
    <w:qFormat/>
    <w:rPr>
      <w:rFonts w:cs="Symbol"/>
    </w:rPr>
  </w:style>
  <w:style w:type="character" w:customStyle="1" w:styleId="ListLabel2285">
    <w:name w:val="ListLabel 2285"/>
    <w:qFormat/>
    <w:rPr>
      <w:rFonts w:cs="Courier New"/>
    </w:rPr>
  </w:style>
  <w:style w:type="character" w:customStyle="1" w:styleId="ListLabel2286">
    <w:name w:val="ListLabel 2286"/>
    <w:qFormat/>
    <w:rPr>
      <w:rFonts w:cs="Wingdings"/>
    </w:rPr>
  </w:style>
  <w:style w:type="character" w:customStyle="1" w:styleId="ListLabel2287">
    <w:name w:val="ListLabel 2287"/>
    <w:qFormat/>
    <w:rPr>
      <w:rFonts w:cs="Symbol"/>
    </w:rPr>
  </w:style>
  <w:style w:type="character" w:customStyle="1" w:styleId="ListLabel2288">
    <w:name w:val="ListLabel 2288"/>
    <w:qFormat/>
    <w:rPr>
      <w:rFonts w:cs="Courier New"/>
    </w:rPr>
  </w:style>
  <w:style w:type="character" w:customStyle="1" w:styleId="ListLabel2289">
    <w:name w:val="ListLabel 2289"/>
    <w:qFormat/>
    <w:rPr>
      <w:rFonts w:cs="Wingdings"/>
    </w:rPr>
  </w:style>
  <w:style w:type="character" w:customStyle="1" w:styleId="ListLabel2290">
    <w:name w:val="ListLabel 2290"/>
    <w:qFormat/>
    <w:rPr>
      <w:rFonts w:cs="Wingdings"/>
      <w:b/>
      <w:sz w:val="22"/>
    </w:rPr>
  </w:style>
  <w:style w:type="character" w:customStyle="1" w:styleId="ListLabel2291">
    <w:name w:val="ListLabel 2291"/>
    <w:qFormat/>
    <w:rPr>
      <w:rFonts w:cs="Courier New"/>
    </w:rPr>
  </w:style>
  <w:style w:type="character" w:customStyle="1" w:styleId="ListLabel2292">
    <w:name w:val="ListLabel 2292"/>
    <w:qFormat/>
    <w:rPr>
      <w:rFonts w:cs="Wingdings"/>
    </w:rPr>
  </w:style>
  <w:style w:type="character" w:customStyle="1" w:styleId="ListLabel2293">
    <w:name w:val="ListLabel 2293"/>
    <w:qFormat/>
    <w:rPr>
      <w:rFonts w:cs="Symbol"/>
    </w:rPr>
  </w:style>
  <w:style w:type="character" w:customStyle="1" w:styleId="ListLabel2294">
    <w:name w:val="ListLabel 2294"/>
    <w:qFormat/>
    <w:rPr>
      <w:rFonts w:cs="Courier New"/>
    </w:rPr>
  </w:style>
  <w:style w:type="character" w:customStyle="1" w:styleId="ListLabel2295">
    <w:name w:val="ListLabel 2295"/>
    <w:qFormat/>
    <w:rPr>
      <w:rFonts w:cs="Wingdings"/>
    </w:rPr>
  </w:style>
  <w:style w:type="character" w:customStyle="1" w:styleId="ListLabel2296">
    <w:name w:val="ListLabel 2296"/>
    <w:qFormat/>
    <w:rPr>
      <w:rFonts w:cs="Symbol"/>
    </w:rPr>
  </w:style>
  <w:style w:type="character" w:customStyle="1" w:styleId="ListLabel2297">
    <w:name w:val="ListLabel 2297"/>
    <w:qFormat/>
    <w:rPr>
      <w:rFonts w:cs="Courier New"/>
    </w:rPr>
  </w:style>
  <w:style w:type="character" w:customStyle="1" w:styleId="ListLabel2298">
    <w:name w:val="ListLabel 2298"/>
    <w:qFormat/>
    <w:rPr>
      <w:rFonts w:cs="Wingdings"/>
    </w:rPr>
  </w:style>
  <w:style w:type="character" w:customStyle="1" w:styleId="ListLabel2299">
    <w:name w:val="ListLabel 2299"/>
    <w:qFormat/>
    <w:rPr>
      <w:rFonts w:ascii="Arial" w:hAnsi="Arial" w:cs="Wingdings"/>
      <w:b/>
      <w:sz w:val="22"/>
    </w:rPr>
  </w:style>
  <w:style w:type="character" w:customStyle="1" w:styleId="ListLabel2300">
    <w:name w:val="ListLabel 2300"/>
    <w:qFormat/>
    <w:rPr>
      <w:rFonts w:cs="Courier New"/>
    </w:rPr>
  </w:style>
  <w:style w:type="character" w:customStyle="1" w:styleId="ListLabel2301">
    <w:name w:val="ListLabel 2301"/>
    <w:qFormat/>
    <w:rPr>
      <w:rFonts w:cs="Wingdings"/>
    </w:rPr>
  </w:style>
  <w:style w:type="character" w:customStyle="1" w:styleId="ListLabel2302">
    <w:name w:val="ListLabel 2302"/>
    <w:qFormat/>
    <w:rPr>
      <w:rFonts w:cs="Symbol"/>
    </w:rPr>
  </w:style>
  <w:style w:type="character" w:customStyle="1" w:styleId="ListLabel2303">
    <w:name w:val="ListLabel 2303"/>
    <w:qFormat/>
    <w:rPr>
      <w:rFonts w:cs="Courier New"/>
    </w:rPr>
  </w:style>
  <w:style w:type="character" w:customStyle="1" w:styleId="ListLabel2304">
    <w:name w:val="ListLabel 2304"/>
    <w:qFormat/>
    <w:rPr>
      <w:rFonts w:cs="Wingdings"/>
    </w:rPr>
  </w:style>
  <w:style w:type="character" w:customStyle="1" w:styleId="ListLabel2305">
    <w:name w:val="ListLabel 2305"/>
    <w:qFormat/>
    <w:rPr>
      <w:rFonts w:cs="Symbol"/>
    </w:rPr>
  </w:style>
  <w:style w:type="character" w:customStyle="1" w:styleId="ListLabel2306">
    <w:name w:val="ListLabel 2306"/>
    <w:qFormat/>
    <w:rPr>
      <w:rFonts w:cs="Courier New"/>
    </w:rPr>
  </w:style>
  <w:style w:type="character" w:customStyle="1" w:styleId="ListLabel2307">
    <w:name w:val="ListLabel 2307"/>
    <w:qFormat/>
    <w:rPr>
      <w:rFonts w:cs="Wingdings"/>
    </w:rPr>
  </w:style>
  <w:style w:type="character" w:customStyle="1" w:styleId="ListLabel2308">
    <w:name w:val="ListLabel 2308"/>
    <w:qFormat/>
    <w:rPr>
      <w:rFonts w:ascii="Arial" w:hAnsi="Arial" w:cs="Wingdings"/>
      <w:b/>
      <w:sz w:val="22"/>
    </w:rPr>
  </w:style>
  <w:style w:type="character" w:customStyle="1" w:styleId="ListLabel2309">
    <w:name w:val="ListLabel 2309"/>
    <w:qFormat/>
    <w:rPr>
      <w:rFonts w:cs="Courier New"/>
    </w:rPr>
  </w:style>
  <w:style w:type="character" w:customStyle="1" w:styleId="ListLabel2310">
    <w:name w:val="ListLabel 2310"/>
    <w:qFormat/>
    <w:rPr>
      <w:rFonts w:cs="Wingdings"/>
    </w:rPr>
  </w:style>
  <w:style w:type="character" w:customStyle="1" w:styleId="ListLabel2311">
    <w:name w:val="ListLabel 2311"/>
    <w:qFormat/>
    <w:rPr>
      <w:rFonts w:cs="Symbol"/>
    </w:rPr>
  </w:style>
  <w:style w:type="character" w:customStyle="1" w:styleId="ListLabel2312">
    <w:name w:val="ListLabel 2312"/>
    <w:qFormat/>
    <w:rPr>
      <w:rFonts w:cs="Courier New"/>
    </w:rPr>
  </w:style>
  <w:style w:type="character" w:customStyle="1" w:styleId="ListLabel2313">
    <w:name w:val="ListLabel 2313"/>
    <w:qFormat/>
    <w:rPr>
      <w:rFonts w:cs="Wingdings"/>
    </w:rPr>
  </w:style>
  <w:style w:type="character" w:customStyle="1" w:styleId="ListLabel2314">
    <w:name w:val="ListLabel 2314"/>
    <w:qFormat/>
    <w:rPr>
      <w:rFonts w:cs="Symbol"/>
    </w:rPr>
  </w:style>
  <w:style w:type="character" w:customStyle="1" w:styleId="ListLabel2315">
    <w:name w:val="ListLabel 2315"/>
    <w:qFormat/>
    <w:rPr>
      <w:rFonts w:cs="Courier New"/>
    </w:rPr>
  </w:style>
  <w:style w:type="character" w:customStyle="1" w:styleId="ListLabel2316">
    <w:name w:val="ListLabel 2316"/>
    <w:qFormat/>
    <w:rPr>
      <w:rFonts w:cs="Wingdings"/>
    </w:rPr>
  </w:style>
  <w:style w:type="character" w:customStyle="1" w:styleId="ListLabel2317">
    <w:name w:val="ListLabel 2317"/>
    <w:qFormat/>
    <w:rPr>
      <w:rFonts w:ascii="Arial" w:hAnsi="Arial" w:cs="Wingdings"/>
      <w:sz w:val="22"/>
    </w:rPr>
  </w:style>
  <w:style w:type="character" w:customStyle="1" w:styleId="ListLabel2318">
    <w:name w:val="ListLabel 2318"/>
    <w:qFormat/>
    <w:rPr>
      <w:rFonts w:cs="Courier New"/>
    </w:rPr>
  </w:style>
  <w:style w:type="character" w:customStyle="1" w:styleId="ListLabel2319">
    <w:name w:val="ListLabel 2319"/>
    <w:qFormat/>
    <w:rPr>
      <w:rFonts w:cs="Wingdings"/>
    </w:rPr>
  </w:style>
  <w:style w:type="character" w:customStyle="1" w:styleId="ListLabel2320">
    <w:name w:val="ListLabel 2320"/>
    <w:qFormat/>
    <w:rPr>
      <w:rFonts w:cs="Symbol"/>
    </w:rPr>
  </w:style>
  <w:style w:type="character" w:customStyle="1" w:styleId="ListLabel2321">
    <w:name w:val="ListLabel 2321"/>
    <w:qFormat/>
    <w:rPr>
      <w:rFonts w:cs="Courier New"/>
    </w:rPr>
  </w:style>
  <w:style w:type="character" w:customStyle="1" w:styleId="ListLabel2322">
    <w:name w:val="ListLabel 2322"/>
    <w:qFormat/>
    <w:rPr>
      <w:rFonts w:cs="Wingdings"/>
    </w:rPr>
  </w:style>
  <w:style w:type="character" w:customStyle="1" w:styleId="ListLabel2323">
    <w:name w:val="ListLabel 2323"/>
    <w:qFormat/>
    <w:rPr>
      <w:rFonts w:cs="Symbol"/>
    </w:rPr>
  </w:style>
  <w:style w:type="character" w:customStyle="1" w:styleId="ListLabel2324">
    <w:name w:val="ListLabel 2324"/>
    <w:qFormat/>
    <w:rPr>
      <w:rFonts w:cs="Courier New"/>
    </w:rPr>
  </w:style>
  <w:style w:type="character" w:customStyle="1" w:styleId="ListLabel2325">
    <w:name w:val="ListLabel 2325"/>
    <w:qFormat/>
    <w:rPr>
      <w:rFonts w:cs="Wingdings"/>
    </w:rPr>
  </w:style>
  <w:style w:type="character" w:customStyle="1" w:styleId="ListLabel2326">
    <w:name w:val="ListLabel 2326"/>
    <w:qFormat/>
    <w:rPr>
      <w:rFonts w:ascii="Arial" w:hAnsi="Arial" w:cs="Wingdings"/>
      <w:sz w:val="22"/>
    </w:rPr>
  </w:style>
  <w:style w:type="character" w:customStyle="1" w:styleId="ListLabel2327">
    <w:name w:val="ListLabel 2327"/>
    <w:qFormat/>
    <w:rPr>
      <w:rFonts w:cs="Courier New"/>
    </w:rPr>
  </w:style>
  <w:style w:type="character" w:customStyle="1" w:styleId="ListLabel2328">
    <w:name w:val="ListLabel 2328"/>
    <w:qFormat/>
    <w:rPr>
      <w:rFonts w:cs="Wingdings"/>
    </w:rPr>
  </w:style>
  <w:style w:type="character" w:customStyle="1" w:styleId="ListLabel2329">
    <w:name w:val="ListLabel 2329"/>
    <w:qFormat/>
    <w:rPr>
      <w:rFonts w:cs="Symbol"/>
    </w:rPr>
  </w:style>
  <w:style w:type="character" w:customStyle="1" w:styleId="ListLabel2330">
    <w:name w:val="ListLabel 2330"/>
    <w:qFormat/>
    <w:rPr>
      <w:rFonts w:cs="Courier New"/>
    </w:rPr>
  </w:style>
  <w:style w:type="character" w:customStyle="1" w:styleId="ListLabel2331">
    <w:name w:val="ListLabel 2331"/>
    <w:qFormat/>
    <w:rPr>
      <w:rFonts w:cs="Wingdings"/>
    </w:rPr>
  </w:style>
  <w:style w:type="character" w:customStyle="1" w:styleId="ListLabel2332">
    <w:name w:val="ListLabel 2332"/>
    <w:qFormat/>
    <w:rPr>
      <w:rFonts w:cs="Symbol"/>
    </w:rPr>
  </w:style>
  <w:style w:type="character" w:customStyle="1" w:styleId="ListLabel2333">
    <w:name w:val="ListLabel 2333"/>
    <w:qFormat/>
    <w:rPr>
      <w:rFonts w:cs="Courier New"/>
    </w:rPr>
  </w:style>
  <w:style w:type="character" w:customStyle="1" w:styleId="ListLabel2334">
    <w:name w:val="ListLabel 2334"/>
    <w:qFormat/>
    <w:rPr>
      <w:rFonts w:cs="Wingdings"/>
    </w:rPr>
  </w:style>
  <w:style w:type="character" w:customStyle="1" w:styleId="ListLabel2335">
    <w:name w:val="ListLabel 2335"/>
    <w:qFormat/>
    <w:rPr>
      <w:rFonts w:ascii="Arial" w:hAnsi="Arial" w:cs="Wingdings"/>
      <w:b/>
      <w:sz w:val="22"/>
    </w:rPr>
  </w:style>
  <w:style w:type="character" w:customStyle="1" w:styleId="ListLabel2336">
    <w:name w:val="ListLabel 2336"/>
    <w:qFormat/>
    <w:rPr>
      <w:rFonts w:cs="Courier New"/>
    </w:rPr>
  </w:style>
  <w:style w:type="character" w:customStyle="1" w:styleId="ListLabel2337">
    <w:name w:val="ListLabel 2337"/>
    <w:qFormat/>
    <w:rPr>
      <w:rFonts w:cs="Wingdings"/>
    </w:rPr>
  </w:style>
  <w:style w:type="character" w:customStyle="1" w:styleId="ListLabel2338">
    <w:name w:val="ListLabel 2338"/>
    <w:qFormat/>
    <w:rPr>
      <w:rFonts w:cs="Symbol"/>
    </w:rPr>
  </w:style>
  <w:style w:type="character" w:customStyle="1" w:styleId="ListLabel2339">
    <w:name w:val="ListLabel 2339"/>
    <w:qFormat/>
    <w:rPr>
      <w:rFonts w:cs="Courier New"/>
    </w:rPr>
  </w:style>
  <w:style w:type="character" w:customStyle="1" w:styleId="ListLabel2340">
    <w:name w:val="ListLabel 2340"/>
    <w:qFormat/>
    <w:rPr>
      <w:rFonts w:cs="Wingdings"/>
    </w:rPr>
  </w:style>
  <w:style w:type="character" w:customStyle="1" w:styleId="ListLabel2341">
    <w:name w:val="ListLabel 2341"/>
    <w:qFormat/>
    <w:rPr>
      <w:rFonts w:cs="Symbol"/>
    </w:rPr>
  </w:style>
  <w:style w:type="character" w:customStyle="1" w:styleId="ListLabel2342">
    <w:name w:val="ListLabel 2342"/>
    <w:qFormat/>
    <w:rPr>
      <w:rFonts w:cs="Courier New"/>
    </w:rPr>
  </w:style>
  <w:style w:type="character" w:customStyle="1" w:styleId="ListLabel2343">
    <w:name w:val="ListLabel 2343"/>
    <w:qFormat/>
    <w:rPr>
      <w:rFonts w:cs="Wingdings"/>
    </w:rPr>
  </w:style>
  <w:style w:type="character" w:customStyle="1" w:styleId="ListLabel2344">
    <w:name w:val="ListLabel 2344"/>
    <w:qFormat/>
    <w:rPr>
      <w:rFonts w:ascii="Arial" w:hAnsi="Arial" w:cs="Wingdings"/>
      <w:b/>
      <w:sz w:val="22"/>
    </w:rPr>
  </w:style>
  <w:style w:type="character" w:customStyle="1" w:styleId="ListLabel2345">
    <w:name w:val="ListLabel 2345"/>
    <w:qFormat/>
    <w:rPr>
      <w:rFonts w:cs="Courier New"/>
    </w:rPr>
  </w:style>
  <w:style w:type="character" w:customStyle="1" w:styleId="ListLabel2346">
    <w:name w:val="ListLabel 2346"/>
    <w:qFormat/>
    <w:rPr>
      <w:rFonts w:cs="Wingdings"/>
    </w:rPr>
  </w:style>
  <w:style w:type="character" w:customStyle="1" w:styleId="ListLabel2347">
    <w:name w:val="ListLabel 2347"/>
    <w:qFormat/>
    <w:rPr>
      <w:rFonts w:cs="Symbol"/>
    </w:rPr>
  </w:style>
  <w:style w:type="character" w:customStyle="1" w:styleId="ListLabel2348">
    <w:name w:val="ListLabel 2348"/>
    <w:qFormat/>
    <w:rPr>
      <w:rFonts w:cs="Courier New"/>
    </w:rPr>
  </w:style>
  <w:style w:type="character" w:customStyle="1" w:styleId="ListLabel2349">
    <w:name w:val="ListLabel 2349"/>
    <w:qFormat/>
    <w:rPr>
      <w:rFonts w:cs="Wingdings"/>
    </w:rPr>
  </w:style>
  <w:style w:type="character" w:customStyle="1" w:styleId="ListLabel2350">
    <w:name w:val="ListLabel 2350"/>
    <w:qFormat/>
    <w:rPr>
      <w:rFonts w:cs="Symbol"/>
    </w:rPr>
  </w:style>
  <w:style w:type="character" w:customStyle="1" w:styleId="ListLabel2351">
    <w:name w:val="ListLabel 2351"/>
    <w:qFormat/>
    <w:rPr>
      <w:rFonts w:cs="Courier New"/>
    </w:rPr>
  </w:style>
  <w:style w:type="character" w:customStyle="1" w:styleId="ListLabel2352">
    <w:name w:val="ListLabel 2352"/>
    <w:qFormat/>
    <w:rPr>
      <w:rFonts w:cs="Wingdings"/>
    </w:rPr>
  </w:style>
  <w:style w:type="character" w:customStyle="1" w:styleId="ListLabel2353">
    <w:name w:val="ListLabel 2353"/>
    <w:qFormat/>
    <w:rPr>
      <w:rFonts w:ascii="Arial" w:hAnsi="Arial" w:cs="Wingdings"/>
      <w:b/>
      <w:sz w:val="22"/>
    </w:rPr>
  </w:style>
  <w:style w:type="character" w:customStyle="1" w:styleId="ListLabel2354">
    <w:name w:val="ListLabel 2354"/>
    <w:qFormat/>
    <w:rPr>
      <w:rFonts w:cs="Courier New"/>
    </w:rPr>
  </w:style>
  <w:style w:type="character" w:customStyle="1" w:styleId="ListLabel2355">
    <w:name w:val="ListLabel 2355"/>
    <w:qFormat/>
    <w:rPr>
      <w:rFonts w:cs="Wingdings"/>
    </w:rPr>
  </w:style>
  <w:style w:type="character" w:customStyle="1" w:styleId="ListLabel2356">
    <w:name w:val="ListLabel 2356"/>
    <w:qFormat/>
    <w:rPr>
      <w:rFonts w:cs="Symbol"/>
    </w:rPr>
  </w:style>
  <w:style w:type="character" w:customStyle="1" w:styleId="ListLabel2357">
    <w:name w:val="ListLabel 2357"/>
    <w:qFormat/>
    <w:rPr>
      <w:rFonts w:cs="Courier New"/>
    </w:rPr>
  </w:style>
  <w:style w:type="character" w:customStyle="1" w:styleId="ListLabel2358">
    <w:name w:val="ListLabel 2358"/>
    <w:qFormat/>
    <w:rPr>
      <w:rFonts w:cs="Wingdings"/>
    </w:rPr>
  </w:style>
  <w:style w:type="character" w:customStyle="1" w:styleId="ListLabel2359">
    <w:name w:val="ListLabel 2359"/>
    <w:qFormat/>
    <w:rPr>
      <w:rFonts w:cs="Symbol"/>
    </w:rPr>
  </w:style>
  <w:style w:type="character" w:customStyle="1" w:styleId="ListLabel2360">
    <w:name w:val="ListLabel 2360"/>
    <w:qFormat/>
    <w:rPr>
      <w:rFonts w:cs="Courier New"/>
    </w:rPr>
  </w:style>
  <w:style w:type="character" w:customStyle="1" w:styleId="ListLabel2361">
    <w:name w:val="ListLabel 2361"/>
    <w:qFormat/>
    <w:rPr>
      <w:rFonts w:cs="Wingdings"/>
    </w:rPr>
  </w:style>
  <w:style w:type="character" w:customStyle="1" w:styleId="ListLabel2362">
    <w:name w:val="ListLabel 2362"/>
    <w:qFormat/>
    <w:rPr>
      <w:rFonts w:ascii="Arial" w:hAnsi="Arial" w:cs="Calibri"/>
      <w:sz w:val="22"/>
    </w:rPr>
  </w:style>
  <w:style w:type="character" w:customStyle="1" w:styleId="ListLabel2363">
    <w:name w:val="ListLabel 2363"/>
    <w:qFormat/>
    <w:rPr>
      <w:rFonts w:cs="Courier New"/>
    </w:rPr>
  </w:style>
  <w:style w:type="character" w:customStyle="1" w:styleId="ListLabel2364">
    <w:name w:val="ListLabel 2364"/>
    <w:qFormat/>
    <w:rPr>
      <w:rFonts w:cs="Wingdings"/>
    </w:rPr>
  </w:style>
  <w:style w:type="character" w:customStyle="1" w:styleId="ListLabel2365">
    <w:name w:val="ListLabel 2365"/>
    <w:qFormat/>
    <w:rPr>
      <w:rFonts w:cs="Symbol"/>
    </w:rPr>
  </w:style>
  <w:style w:type="character" w:customStyle="1" w:styleId="ListLabel2366">
    <w:name w:val="ListLabel 2366"/>
    <w:qFormat/>
    <w:rPr>
      <w:rFonts w:cs="Courier New"/>
    </w:rPr>
  </w:style>
  <w:style w:type="character" w:customStyle="1" w:styleId="ListLabel2367">
    <w:name w:val="ListLabel 2367"/>
    <w:qFormat/>
    <w:rPr>
      <w:rFonts w:cs="Wingdings"/>
    </w:rPr>
  </w:style>
  <w:style w:type="character" w:customStyle="1" w:styleId="ListLabel2368">
    <w:name w:val="ListLabel 2368"/>
    <w:qFormat/>
    <w:rPr>
      <w:rFonts w:cs="Symbol"/>
    </w:rPr>
  </w:style>
  <w:style w:type="character" w:customStyle="1" w:styleId="ListLabel2369">
    <w:name w:val="ListLabel 2369"/>
    <w:qFormat/>
    <w:rPr>
      <w:rFonts w:cs="Courier New"/>
    </w:rPr>
  </w:style>
  <w:style w:type="character" w:customStyle="1" w:styleId="ListLabel2370">
    <w:name w:val="ListLabel 2370"/>
    <w:qFormat/>
    <w:rPr>
      <w:rFonts w:cs="Wingdings"/>
    </w:rPr>
  </w:style>
  <w:style w:type="character" w:customStyle="1" w:styleId="ListLabel2371">
    <w:name w:val="ListLabel 2371"/>
    <w:qFormat/>
    <w:rPr>
      <w:rFonts w:ascii="Arial" w:hAnsi="Arial" w:cs="Wingdings"/>
      <w:sz w:val="22"/>
    </w:rPr>
  </w:style>
  <w:style w:type="character" w:customStyle="1" w:styleId="ListLabel2372">
    <w:name w:val="ListLabel 2372"/>
    <w:qFormat/>
    <w:rPr>
      <w:rFonts w:cs="Courier New"/>
    </w:rPr>
  </w:style>
  <w:style w:type="character" w:customStyle="1" w:styleId="ListLabel2373">
    <w:name w:val="ListLabel 2373"/>
    <w:qFormat/>
    <w:rPr>
      <w:rFonts w:cs="Wingdings"/>
    </w:rPr>
  </w:style>
  <w:style w:type="character" w:customStyle="1" w:styleId="ListLabel2374">
    <w:name w:val="ListLabel 2374"/>
    <w:qFormat/>
    <w:rPr>
      <w:rFonts w:cs="Symbol"/>
    </w:rPr>
  </w:style>
  <w:style w:type="character" w:customStyle="1" w:styleId="ListLabel2375">
    <w:name w:val="ListLabel 2375"/>
    <w:qFormat/>
    <w:rPr>
      <w:rFonts w:cs="Courier New"/>
    </w:rPr>
  </w:style>
  <w:style w:type="character" w:customStyle="1" w:styleId="ListLabel2376">
    <w:name w:val="ListLabel 2376"/>
    <w:qFormat/>
    <w:rPr>
      <w:rFonts w:cs="Wingdings"/>
    </w:rPr>
  </w:style>
  <w:style w:type="character" w:customStyle="1" w:styleId="ListLabel2377">
    <w:name w:val="ListLabel 2377"/>
    <w:qFormat/>
    <w:rPr>
      <w:rFonts w:cs="Symbol"/>
    </w:rPr>
  </w:style>
  <w:style w:type="character" w:customStyle="1" w:styleId="ListLabel2378">
    <w:name w:val="ListLabel 2378"/>
    <w:qFormat/>
    <w:rPr>
      <w:rFonts w:cs="Courier New"/>
    </w:rPr>
  </w:style>
  <w:style w:type="character" w:customStyle="1" w:styleId="ListLabel2379">
    <w:name w:val="ListLabel 2379"/>
    <w:qFormat/>
    <w:rPr>
      <w:rFonts w:cs="Wingdings"/>
    </w:rPr>
  </w:style>
  <w:style w:type="character" w:customStyle="1" w:styleId="ListLabel2380">
    <w:name w:val="ListLabel 2380"/>
    <w:qFormat/>
    <w:rPr>
      <w:rFonts w:cs="Wingdings"/>
      <w:sz w:val="22"/>
    </w:rPr>
  </w:style>
  <w:style w:type="character" w:customStyle="1" w:styleId="ListLabel2381">
    <w:name w:val="ListLabel 2381"/>
    <w:qFormat/>
    <w:rPr>
      <w:rFonts w:cs="Courier New"/>
    </w:rPr>
  </w:style>
  <w:style w:type="character" w:customStyle="1" w:styleId="ListLabel2382">
    <w:name w:val="ListLabel 2382"/>
    <w:qFormat/>
    <w:rPr>
      <w:rFonts w:cs="Wingdings"/>
    </w:rPr>
  </w:style>
  <w:style w:type="character" w:customStyle="1" w:styleId="ListLabel2383">
    <w:name w:val="ListLabel 2383"/>
    <w:qFormat/>
    <w:rPr>
      <w:rFonts w:cs="Symbol"/>
    </w:rPr>
  </w:style>
  <w:style w:type="character" w:customStyle="1" w:styleId="ListLabel2384">
    <w:name w:val="ListLabel 2384"/>
    <w:qFormat/>
    <w:rPr>
      <w:rFonts w:cs="Courier New"/>
    </w:rPr>
  </w:style>
  <w:style w:type="character" w:customStyle="1" w:styleId="ListLabel2385">
    <w:name w:val="ListLabel 2385"/>
    <w:qFormat/>
    <w:rPr>
      <w:rFonts w:cs="Wingdings"/>
    </w:rPr>
  </w:style>
  <w:style w:type="character" w:customStyle="1" w:styleId="ListLabel2386">
    <w:name w:val="ListLabel 2386"/>
    <w:qFormat/>
    <w:rPr>
      <w:rFonts w:cs="Symbol"/>
    </w:rPr>
  </w:style>
  <w:style w:type="character" w:customStyle="1" w:styleId="ListLabel2387">
    <w:name w:val="ListLabel 2387"/>
    <w:qFormat/>
    <w:rPr>
      <w:rFonts w:cs="Courier New"/>
    </w:rPr>
  </w:style>
  <w:style w:type="character" w:customStyle="1" w:styleId="ListLabel2388">
    <w:name w:val="ListLabel 2388"/>
    <w:qFormat/>
    <w:rPr>
      <w:rFonts w:cs="Wingdings"/>
    </w:rPr>
  </w:style>
  <w:style w:type="character" w:customStyle="1" w:styleId="ListLabel2389">
    <w:name w:val="ListLabel 2389"/>
    <w:qFormat/>
    <w:rPr>
      <w:rFonts w:ascii="Arial" w:hAnsi="Arial" w:cs="Wingdings"/>
      <w:b w:val="0"/>
      <w:i w:val="0"/>
      <w:strike w:val="0"/>
      <w:dstrike w:val="0"/>
      <w:color w:val="000000"/>
      <w:position w:val="0"/>
      <w:sz w:val="16"/>
      <w:szCs w:val="16"/>
      <w:u w:val="none"/>
      <w:vertAlign w:val="baseline"/>
    </w:rPr>
  </w:style>
  <w:style w:type="character" w:customStyle="1" w:styleId="ListLabel2390">
    <w:name w:val="ListLabel 2390"/>
    <w:qFormat/>
    <w:rPr>
      <w:rFonts w:cs="Wingdings"/>
      <w:b w:val="0"/>
      <w:i w:val="0"/>
      <w:strike w:val="0"/>
      <w:dstrike w:val="0"/>
      <w:color w:val="000000"/>
      <w:position w:val="0"/>
      <w:sz w:val="16"/>
      <w:szCs w:val="16"/>
      <w:u w:val="none"/>
      <w:vertAlign w:val="baseline"/>
    </w:rPr>
  </w:style>
  <w:style w:type="character" w:customStyle="1" w:styleId="ListLabel2391">
    <w:name w:val="ListLabel 2391"/>
    <w:qFormat/>
    <w:rPr>
      <w:rFonts w:cs="Wingdings"/>
      <w:b w:val="0"/>
      <w:i w:val="0"/>
      <w:strike w:val="0"/>
      <w:dstrike w:val="0"/>
      <w:color w:val="000000"/>
      <w:position w:val="0"/>
      <w:sz w:val="16"/>
      <w:szCs w:val="16"/>
      <w:u w:val="none"/>
      <w:vertAlign w:val="baseline"/>
    </w:rPr>
  </w:style>
  <w:style w:type="character" w:customStyle="1" w:styleId="ListLabel2392">
    <w:name w:val="ListLabel 2392"/>
    <w:qFormat/>
    <w:rPr>
      <w:rFonts w:cs="Wingdings"/>
      <w:b w:val="0"/>
      <w:i w:val="0"/>
      <w:strike w:val="0"/>
      <w:dstrike w:val="0"/>
      <w:color w:val="000000"/>
      <w:position w:val="0"/>
      <w:sz w:val="16"/>
      <w:szCs w:val="16"/>
      <w:u w:val="none"/>
      <w:vertAlign w:val="baseline"/>
    </w:rPr>
  </w:style>
  <w:style w:type="character" w:customStyle="1" w:styleId="ListLabel2393">
    <w:name w:val="ListLabel 2393"/>
    <w:qFormat/>
    <w:rPr>
      <w:rFonts w:cs="Wingdings"/>
      <w:b w:val="0"/>
      <w:i w:val="0"/>
      <w:strike w:val="0"/>
      <w:dstrike w:val="0"/>
      <w:color w:val="000000"/>
      <w:position w:val="0"/>
      <w:sz w:val="16"/>
      <w:szCs w:val="16"/>
      <w:u w:val="none"/>
      <w:vertAlign w:val="baseline"/>
    </w:rPr>
  </w:style>
  <w:style w:type="character" w:customStyle="1" w:styleId="ListLabel2394">
    <w:name w:val="ListLabel 2394"/>
    <w:qFormat/>
    <w:rPr>
      <w:rFonts w:cs="Wingdings"/>
      <w:b w:val="0"/>
      <w:i w:val="0"/>
      <w:strike w:val="0"/>
      <w:dstrike w:val="0"/>
      <w:color w:val="000000"/>
      <w:position w:val="0"/>
      <w:sz w:val="16"/>
      <w:szCs w:val="16"/>
      <w:u w:val="none"/>
      <w:vertAlign w:val="baseline"/>
    </w:rPr>
  </w:style>
  <w:style w:type="character" w:customStyle="1" w:styleId="ListLabel2395">
    <w:name w:val="ListLabel 2395"/>
    <w:qFormat/>
    <w:rPr>
      <w:rFonts w:cs="Wingdings"/>
      <w:b w:val="0"/>
      <w:i w:val="0"/>
      <w:strike w:val="0"/>
      <w:dstrike w:val="0"/>
      <w:color w:val="000000"/>
      <w:position w:val="0"/>
      <w:sz w:val="16"/>
      <w:szCs w:val="16"/>
      <w:u w:val="none"/>
      <w:vertAlign w:val="baseline"/>
    </w:rPr>
  </w:style>
  <w:style w:type="character" w:customStyle="1" w:styleId="ListLabel2396">
    <w:name w:val="ListLabel 2396"/>
    <w:qFormat/>
    <w:rPr>
      <w:rFonts w:cs="Wingdings"/>
      <w:b w:val="0"/>
      <w:i w:val="0"/>
      <w:strike w:val="0"/>
      <w:dstrike w:val="0"/>
      <w:color w:val="000000"/>
      <w:position w:val="0"/>
      <w:sz w:val="16"/>
      <w:szCs w:val="16"/>
      <w:u w:val="none"/>
      <w:vertAlign w:val="baseline"/>
    </w:rPr>
  </w:style>
  <w:style w:type="character" w:customStyle="1" w:styleId="ListLabel2397">
    <w:name w:val="ListLabel 2397"/>
    <w:qFormat/>
    <w:rPr>
      <w:rFonts w:cs="Wingdings"/>
      <w:b w:val="0"/>
      <w:i w:val="0"/>
      <w:strike w:val="0"/>
      <w:dstrike w:val="0"/>
      <w:color w:val="000000"/>
      <w:position w:val="0"/>
      <w:sz w:val="16"/>
      <w:szCs w:val="16"/>
      <w:u w:val="none"/>
      <w:vertAlign w:val="baseline"/>
    </w:rPr>
  </w:style>
  <w:style w:type="character" w:customStyle="1" w:styleId="ListLabel2398">
    <w:name w:val="ListLabel 2398"/>
    <w:qFormat/>
    <w:rPr>
      <w:rFonts w:cs="Liberation Serif"/>
      <w:b w:val="0"/>
      <w:i w:val="0"/>
      <w:strike w:val="0"/>
      <w:dstrike w:val="0"/>
      <w:color w:val="000000"/>
      <w:position w:val="0"/>
      <w:sz w:val="20"/>
      <w:szCs w:val="20"/>
      <w:u w:val="none"/>
      <w:vertAlign w:val="baseline"/>
    </w:rPr>
  </w:style>
  <w:style w:type="character" w:customStyle="1" w:styleId="ListLabel2399">
    <w:name w:val="ListLabel 2399"/>
    <w:qFormat/>
    <w:rPr>
      <w:rFonts w:cs="Liberation Serif"/>
      <w:b w:val="0"/>
      <w:i w:val="0"/>
      <w:strike w:val="0"/>
      <w:dstrike w:val="0"/>
      <w:color w:val="000000"/>
      <w:position w:val="0"/>
      <w:sz w:val="20"/>
      <w:szCs w:val="20"/>
      <w:u w:val="none"/>
      <w:vertAlign w:val="baseline"/>
    </w:rPr>
  </w:style>
  <w:style w:type="character" w:customStyle="1" w:styleId="ListLabel2400">
    <w:name w:val="ListLabel 2400"/>
    <w:qFormat/>
    <w:rPr>
      <w:rFonts w:cs="Liberation Serif"/>
      <w:b w:val="0"/>
      <w:i w:val="0"/>
      <w:strike w:val="0"/>
      <w:dstrike w:val="0"/>
      <w:color w:val="000000"/>
      <w:position w:val="0"/>
      <w:sz w:val="20"/>
      <w:szCs w:val="20"/>
      <w:u w:val="none"/>
      <w:vertAlign w:val="baseline"/>
    </w:rPr>
  </w:style>
  <w:style w:type="character" w:customStyle="1" w:styleId="ListLabel2401">
    <w:name w:val="ListLabel 2401"/>
    <w:qFormat/>
    <w:rPr>
      <w:rFonts w:cs="Liberation Serif"/>
      <w:b w:val="0"/>
      <w:i w:val="0"/>
      <w:strike w:val="0"/>
      <w:dstrike w:val="0"/>
      <w:color w:val="000000"/>
      <w:position w:val="0"/>
      <w:sz w:val="20"/>
      <w:szCs w:val="20"/>
      <w:u w:val="none"/>
      <w:vertAlign w:val="baseline"/>
    </w:rPr>
  </w:style>
  <w:style w:type="character" w:customStyle="1" w:styleId="ListLabel2402">
    <w:name w:val="ListLabel 2402"/>
    <w:qFormat/>
    <w:rPr>
      <w:rFonts w:cs="Liberation Serif"/>
      <w:b w:val="0"/>
      <w:i w:val="0"/>
      <w:strike w:val="0"/>
      <w:dstrike w:val="0"/>
      <w:color w:val="000000"/>
      <w:position w:val="0"/>
      <w:sz w:val="20"/>
      <w:szCs w:val="20"/>
      <w:u w:val="none"/>
      <w:vertAlign w:val="baseline"/>
    </w:rPr>
  </w:style>
  <w:style w:type="character" w:customStyle="1" w:styleId="ListLabel2403">
    <w:name w:val="ListLabel 2403"/>
    <w:qFormat/>
    <w:rPr>
      <w:rFonts w:cs="Liberation Serif"/>
      <w:b w:val="0"/>
      <w:i w:val="0"/>
      <w:strike w:val="0"/>
      <w:dstrike w:val="0"/>
      <w:color w:val="000000"/>
      <w:position w:val="0"/>
      <w:sz w:val="20"/>
      <w:szCs w:val="20"/>
      <w:u w:val="none"/>
      <w:vertAlign w:val="baseline"/>
    </w:rPr>
  </w:style>
  <w:style w:type="character" w:customStyle="1" w:styleId="ListLabel2404">
    <w:name w:val="ListLabel 2404"/>
    <w:qFormat/>
    <w:rPr>
      <w:rFonts w:cs="Liberation Serif"/>
      <w:b w:val="0"/>
      <w:i w:val="0"/>
      <w:strike w:val="0"/>
      <w:dstrike w:val="0"/>
      <w:color w:val="000000"/>
      <w:position w:val="0"/>
      <w:sz w:val="20"/>
      <w:szCs w:val="20"/>
      <w:u w:val="none"/>
      <w:vertAlign w:val="baseline"/>
    </w:rPr>
  </w:style>
  <w:style w:type="character" w:customStyle="1" w:styleId="ListLabel2405">
    <w:name w:val="ListLabel 2405"/>
    <w:qFormat/>
    <w:rPr>
      <w:rFonts w:cs="Liberation Serif"/>
      <w:b w:val="0"/>
      <w:i w:val="0"/>
      <w:strike w:val="0"/>
      <w:dstrike w:val="0"/>
      <w:color w:val="000000"/>
      <w:position w:val="0"/>
      <w:sz w:val="20"/>
      <w:szCs w:val="20"/>
      <w:u w:val="none"/>
      <w:vertAlign w:val="baseline"/>
    </w:rPr>
  </w:style>
  <w:style w:type="character" w:customStyle="1" w:styleId="ListLabel2406">
    <w:name w:val="ListLabel 2406"/>
    <w:qFormat/>
    <w:rPr>
      <w:rFonts w:cs="Liberation Serif"/>
      <w:b w:val="0"/>
      <w:i w:val="0"/>
      <w:strike w:val="0"/>
      <w:dstrike w:val="0"/>
      <w:color w:val="000000"/>
      <w:position w:val="0"/>
      <w:sz w:val="20"/>
      <w:szCs w:val="20"/>
      <w:u w:val="none"/>
      <w:vertAlign w:val="baseline"/>
    </w:rPr>
  </w:style>
  <w:style w:type="character" w:customStyle="1" w:styleId="ListLabel2407">
    <w:name w:val="ListLabel 2407"/>
    <w:qFormat/>
    <w:rPr>
      <w:rFonts w:cs="Wingdings"/>
      <w:b w:val="0"/>
      <w:i w:val="0"/>
      <w:strike w:val="0"/>
      <w:dstrike w:val="0"/>
      <w:color w:val="000000"/>
      <w:position w:val="0"/>
      <w:sz w:val="16"/>
      <w:szCs w:val="16"/>
      <w:u w:val="none"/>
      <w:vertAlign w:val="baseline"/>
    </w:rPr>
  </w:style>
  <w:style w:type="character" w:customStyle="1" w:styleId="ListLabel2408">
    <w:name w:val="ListLabel 2408"/>
    <w:qFormat/>
    <w:rPr>
      <w:rFonts w:cs="Wingdings"/>
      <w:b w:val="0"/>
      <w:i w:val="0"/>
      <w:strike w:val="0"/>
      <w:dstrike w:val="0"/>
      <w:color w:val="000000"/>
      <w:position w:val="0"/>
      <w:sz w:val="16"/>
      <w:szCs w:val="16"/>
      <w:u w:val="none"/>
      <w:vertAlign w:val="baseline"/>
    </w:rPr>
  </w:style>
  <w:style w:type="character" w:customStyle="1" w:styleId="ListLabel2409">
    <w:name w:val="ListLabel 2409"/>
    <w:qFormat/>
    <w:rPr>
      <w:rFonts w:cs="Wingdings"/>
      <w:b w:val="0"/>
      <w:i w:val="0"/>
      <w:strike w:val="0"/>
      <w:dstrike w:val="0"/>
      <w:color w:val="000000"/>
      <w:position w:val="0"/>
      <w:sz w:val="16"/>
      <w:szCs w:val="16"/>
      <w:u w:val="none"/>
      <w:vertAlign w:val="baseline"/>
    </w:rPr>
  </w:style>
  <w:style w:type="character" w:customStyle="1" w:styleId="ListLabel2410">
    <w:name w:val="ListLabel 2410"/>
    <w:qFormat/>
    <w:rPr>
      <w:rFonts w:cs="Wingdings"/>
      <w:b w:val="0"/>
      <w:i w:val="0"/>
      <w:strike w:val="0"/>
      <w:dstrike w:val="0"/>
      <w:color w:val="000000"/>
      <w:position w:val="0"/>
      <w:sz w:val="16"/>
      <w:szCs w:val="16"/>
      <w:u w:val="none"/>
      <w:vertAlign w:val="baseline"/>
    </w:rPr>
  </w:style>
  <w:style w:type="character" w:customStyle="1" w:styleId="ListLabel2411">
    <w:name w:val="ListLabel 2411"/>
    <w:qFormat/>
    <w:rPr>
      <w:rFonts w:cs="Wingdings"/>
      <w:b w:val="0"/>
      <w:i w:val="0"/>
      <w:strike w:val="0"/>
      <w:dstrike w:val="0"/>
      <w:color w:val="000000"/>
      <w:position w:val="0"/>
      <w:sz w:val="16"/>
      <w:szCs w:val="16"/>
      <w:u w:val="none"/>
      <w:vertAlign w:val="baseline"/>
    </w:rPr>
  </w:style>
  <w:style w:type="character" w:customStyle="1" w:styleId="ListLabel2412">
    <w:name w:val="ListLabel 2412"/>
    <w:qFormat/>
    <w:rPr>
      <w:rFonts w:cs="Wingdings"/>
      <w:b w:val="0"/>
      <w:i w:val="0"/>
      <w:strike w:val="0"/>
      <w:dstrike w:val="0"/>
      <w:color w:val="000000"/>
      <w:position w:val="0"/>
      <w:sz w:val="16"/>
      <w:szCs w:val="16"/>
      <w:u w:val="none"/>
      <w:vertAlign w:val="baseline"/>
    </w:rPr>
  </w:style>
  <w:style w:type="character" w:customStyle="1" w:styleId="ListLabel2413">
    <w:name w:val="ListLabel 2413"/>
    <w:qFormat/>
    <w:rPr>
      <w:rFonts w:cs="Wingdings"/>
      <w:b w:val="0"/>
      <w:i w:val="0"/>
      <w:strike w:val="0"/>
      <w:dstrike w:val="0"/>
      <w:color w:val="000000"/>
      <w:position w:val="0"/>
      <w:sz w:val="16"/>
      <w:szCs w:val="16"/>
      <w:u w:val="none"/>
      <w:vertAlign w:val="baseline"/>
    </w:rPr>
  </w:style>
  <w:style w:type="character" w:customStyle="1" w:styleId="ListLabel2414">
    <w:name w:val="ListLabel 2414"/>
    <w:qFormat/>
    <w:rPr>
      <w:rFonts w:cs="Wingdings"/>
      <w:b w:val="0"/>
      <w:i w:val="0"/>
      <w:strike w:val="0"/>
      <w:dstrike w:val="0"/>
      <w:color w:val="000000"/>
      <w:position w:val="0"/>
      <w:sz w:val="16"/>
      <w:szCs w:val="16"/>
      <w:u w:val="none"/>
      <w:vertAlign w:val="baseline"/>
    </w:rPr>
  </w:style>
  <w:style w:type="character" w:customStyle="1" w:styleId="ListLabel2415">
    <w:name w:val="ListLabel 2415"/>
    <w:qFormat/>
    <w:rPr>
      <w:rFonts w:cs="Wingdings"/>
      <w:b w:val="0"/>
      <w:i w:val="0"/>
      <w:strike w:val="0"/>
      <w:dstrike w:val="0"/>
      <w:color w:val="000000"/>
      <w:position w:val="0"/>
      <w:sz w:val="16"/>
      <w:szCs w:val="16"/>
      <w:u w:val="none"/>
      <w:vertAlign w:val="baseline"/>
    </w:rPr>
  </w:style>
  <w:style w:type="character" w:customStyle="1" w:styleId="ListLabel2416">
    <w:name w:val="ListLabel 2416"/>
    <w:qFormat/>
    <w:rPr>
      <w:rFonts w:ascii="Arial" w:hAnsi="Arial" w:cs="Wingdings"/>
      <w:b/>
      <w:sz w:val="22"/>
    </w:rPr>
  </w:style>
  <w:style w:type="character" w:customStyle="1" w:styleId="ListLabel2417">
    <w:name w:val="ListLabel 2417"/>
    <w:qFormat/>
    <w:rPr>
      <w:rFonts w:cs="Courier New"/>
    </w:rPr>
  </w:style>
  <w:style w:type="character" w:customStyle="1" w:styleId="ListLabel2418">
    <w:name w:val="ListLabel 2418"/>
    <w:qFormat/>
    <w:rPr>
      <w:rFonts w:cs="Wingdings"/>
    </w:rPr>
  </w:style>
  <w:style w:type="character" w:customStyle="1" w:styleId="ListLabel2419">
    <w:name w:val="ListLabel 2419"/>
    <w:qFormat/>
    <w:rPr>
      <w:rFonts w:cs="Symbol"/>
    </w:rPr>
  </w:style>
  <w:style w:type="character" w:customStyle="1" w:styleId="ListLabel2420">
    <w:name w:val="ListLabel 2420"/>
    <w:qFormat/>
    <w:rPr>
      <w:rFonts w:cs="Courier New"/>
    </w:rPr>
  </w:style>
  <w:style w:type="character" w:customStyle="1" w:styleId="ListLabel2421">
    <w:name w:val="ListLabel 2421"/>
    <w:qFormat/>
    <w:rPr>
      <w:rFonts w:cs="Wingdings"/>
    </w:rPr>
  </w:style>
  <w:style w:type="character" w:customStyle="1" w:styleId="ListLabel2422">
    <w:name w:val="ListLabel 2422"/>
    <w:qFormat/>
    <w:rPr>
      <w:rFonts w:cs="Symbol"/>
    </w:rPr>
  </w:style>
  <w:style w:type="character" w:customStyle="1" w:styleId="ListLabel2423">
    <w:name w:val="ListLabel 2423"/>
    <w:qFormat/>
    <w:rPr>
      <w:rFonts w:cs="Courier New"/>
    </w:rPr>
  </w:style>
  <w:style w:type="character" w:customStyle="1" w:styleId="ListLabel2424">
    <w:name w:val="ListLabel 2424"/>
    <w:qFormat/>
    <w:rPr>
      <w:rFonts w:cs="Wingdings"/>
    </w:rPr>
  </w:style>
  <w:style w:type="character" w:customStyle="1" w:styleId="ListLabel2425">
    <w:name w:val="ListLabel 2425"/>
    <w:qFormat/>
    <w:rPr>
      <w:rFonts w:ascii="Arial" w:hAnsi="Arial" w:cs="Arial"/>
      <w:b/>
      <w:sz w:val="22"/>
    </w:rPr>
  </w:style>
  <w:style w:type="character" w:customStyle="1" w:styleId="ListLabel2426">
    <w:name w:val="ListLabel 2426"/>
    <w:qFormat/>
    <w:rPr>
      <w:rFonts w:cs="Courier New"/>
    </w:rPr>
  </w:style>
  <w:style w:type="character" w:customStyle="1" w:styleId="ListLabel2427">
    <w:name w:val="ListLabel 2427"/>
    <w:qFormat/>
    <w:rPr>
      <w:rFonts w:cs="Wingdings"/>
    </w:rPr>
  </w:style>
  <w:style w:type="character" w:customStyle="1" w:styleId="ListLabel2428">
    <w:name w:val="ListLabel 2428"/>
    <w:qFormat/>
    <w:rPr>
      <w:rFonts w:cs="Symbol"/>
    </w:rPr>
  </w:style>
  <w:style w:type="character" w:customStyle="1" w:styleId="ListLabel2429">
    <w:name w:val="ListLabel 2429"/>
    <w:qFormat/>
    <w:rPr>
      <w:rFonts w:cs="Courier New"/>
    </w:rPr>
  </w:style>
  <w:style w:type="character" w:customStyle="1" w:styleId="ListLabel2430">
    <w:name w:val="ListLabel 2430"/>
    <w:qFormat/>
    <w:rPr>
      <w:rFonts w:cs="Wingdings"/>
    </w:rPr>
  </w:style>
  <w:style w:type="character" w:customStyle="1" w:styleId="ListLabel2431">
    <w:name w:val="ListLabel 2431"/>
    <w:qFormat/>
    <w:rPr>
      <w:rFonts w:cs="Symbol"/>
    </w:rPr>
  </w:style>
  <w:style w:type="character" w:customStyle="1" w:styleId="ListLabel2432">
    <w:name w:val="ListLabel 2432"/>
    <w:qFormat/>
    <w:rPr>
      <w:rFonts w:cs="Courier New"/>
    </w:rPr>
  </w:style>
  <w:style w:type="character" w:customStyle="1" w:styleId="ListLabel2433">
    <w:name w:val="ListLabel 2433"/>
    <w:qFormat/>
    <w:rPr>
      <w:rFonts w:cs="Wingdings"/>
    </w:rPr>
  </w:style>
  <w:style w:type="character" w:customStyle="1" w:styleId="ListLabel2434">
    <w:name w:val="ListLabel 2434"/>
    <w:qFormat/>
    <w:rPr>
      <w:rFonts w:cs="Wingdings"/>
      <w:sz w:val="22"/>
    </w:rPr>
  </w:style>
  <w:style w:type="character" w:customStyle="1" w:styleId="ListLabel2435">
    <w:name w:val="ListLabel 2435"/>
    <w:qFormat/>
    <w:rPr>
      <w:rFonts w:cs="Courier New"/>
    </w:rPr>
  </w:style>
  <w:style w:type="character" w:customStyle="1" w:styleId="ListLabel2436">
    <w:name w:val="ListLabel 2436"/>
    <w:qFormat/>
    <w:rPr>
      <w:rFonts w:cs="Wingdings"/>
    </w:rPr>
  </w:style>
  <w:style w:type="character" w:customStyle="1" w:styleId="ListLabel2437">
    <w:name w:val="ListLabel 2437"/>
    <w:qFormat/>
    <w:rPr>
      <w:rFonts w:cs="Symbol"/>
    </w:rPr>
  </w:style>
  <w:style w:type="character" w:customStyle="1" w:styleId="ListLabel2438">
    <w:name w:val="ListLabel 2438"/>
    <w:qFormat/>
    <w:rPr>
      <w:rFonts w:cs="Courier New"/>
    </w:rPr>
  </w:style>
  <w:style w:type="character" w:customStyle="1" w:styleId="ListLabel2439">
    <w:name w:val="ListLabel 2439"/>
    <w:qFormat/>
    <w:rPr>
      <w:rFonts w:cs="Wingdings"/>
    </w:rPr>
  </w:style>
  <w:style w:type="character" w:customStyle="1" w:styleId="ListLabel2440">
    <w:name w:val="ListLabel 2440"/>
    <w:qFormat/>
    <w:rPr>
      <w:rFonts w:cs="Symbol"/>
    </w:rPr>
  </w:style>
  <w:style w:type="character" w:customStyle="1" w:styleId="ListLabel2441">
    <w:name w:val="ListLabel 2441"/>
    <w:qFormat/>
    <w:rPr>
      <w:rFonts w:cs="Courier New"/>
    </w:rPr>
  </w:style>
  <w:style w:type="character" w:customStyle="1" w:styleId="ListLabel2442">
    <w:name w:val="ListLabel 2442"/>
    <w:qFormat/>
    <w:rPr>
      <w:rFonts w:cs="Wingdings"/>
    </w:rPr>
  </w:style>
  <w:style w:type="character" w:customStyle="1" w:styleId="ListLabel2443">
    <w:name w:val="ListLabel 2443"/>
    <w:qFormat/>
    <w:rPr>
      <w:rFonts w:ascii="Arial" w:hAnsi="Arial" w:cs="Wingdings"/>
      <w:sz w:val="22"/>
    </w:rPr>
  </w:style>
  <w:style w:type="character" w:customStyle="1" w:styleId="ListLabel2444">
    <w:name w:val="ListLabel 2444"/>
    <w:qFormat/>
    <w:rPr>
      <w:rFonts w:cs="Courier New"/>
    </w:rPr>
  </w:style>
  <w:style w:type="character" w:customStyle="1" w:styleId="ListLabel2445">
    <w:name w:val="ListLabel 2445"/>
    <w:qFormat/>
    <w:rPr>
      <w:rFonts w:cs="Wingdings"/>
    </w:rPr>
  </w:style>
  <w:style w:type="character" w:customStyle="1" w:styleId="ListLabel2446">
    <w:name w:val="ListLabel 2446"/>
    <w:qFormat/>
    <w:rPr>
      <w:rFonts w:cs="Symbol"/>
    </w:rPr>
  </w:style>
  <w:style w:type="character" w:customStyle="1" w:styleId="ListLabel2447">
    <w:name w:val="ListLabel 2447"/>
    <w:qFormat/>
    <w:rPr>
      <w:rFonts w:cs="Courier New"/>
    </w:rPr>
  </w:style>
  <w:style w:type="character" w:customStyle="1" w:styleId="ListLabel2448">
    <w:name w:val="ListLabel 2448"/>
    <w:qFormat/>
    <w:rPr>
      <w:rFonts w:cs="Wingdings"/>
    </w:rPr>
  </w:style>
  <w:style w:type="character" w:customStyle="1" w:styleId="ListLabel2449">
    <w:name w:val="ListLabel 2449"/>
    <w:qFormat/>
    <w:rPr>
      <w:rFonts w:cs="Symbol"/>
    </w:rPr>
  </w:style>
  <w:style w:type="character" w:customStyle="1" w:styleId="ListLabel2450">
    <w:name w:val="ListLabel 2450"/>
    <w:qFormat/>
    <w:rPr>
      <w:rFonts w:cs="Courier New"/>
    </w:rPr>
  </w:style>
  <w:style w:type="character" w:customStyle="1" w:styleId="ListLabel2451">
    <w:name w:val="ListLabel 2451"/>
    <w:qFormat/>
    <w:rPr>
      <w:rFonts w:cs="Wingdings"/>
    </w:rPr>
  </w:style>
  <w:style w:type="character" w:customStyle="1" w:styleId="ListLabel2452">
    <w:name w:val="ListLabel 2452"/>
    <w:qFormat/>
    <w:rPr>
      <w:rFonts w:ascii="Arial" w:hAnsi="Arial" w:cs="Wingdings"/>
      <w:sz w:val="22"/>
    </w:rPr>
  </w:style>
  <w:style w:type="character" w:customStyle="1" w:styleId="ListLabel2453">
    <w:name w:val="ListLabel 2453"/>
    <w:qFormat/>
    <w:rPr>
      <w:rFonts w:cs="Courier New"/>
    </w:rPr>
  </w:style>
  <w:style w:type="character" w:customStyle="1" w:styleId="ListLabel2454">
    <w:name w:val="ListLabel 2454"/>
    <w:qFormat/>
    <w:rPr>
      <w:rFonts w:cs="Wingdings"/>
    </w:rPr>
  </w:style>
  <w:style w:type="character" w:customStyle="1" w:styleId="ListLabel2455">
    <w:name w:val="ListLabel 2455"/>
    <w:qFormat/>
    <w:rPr>
      <w:rFonts w:cs="Symbol"/>
    </w:rPr>
  </w:style>
  <w:style w:type="character" w:customStyle="1" w:styleId="ListLabel2456">
    <w:name w:val="ListLabel 2456"/>
    <w:qFormat/>
    <w:rPr>
      <w:rFonts w:cs="Courier New"/>
    </w:rPr>
  </w:style>
  <w:style w:type="character" w:customStyle="1" w:styleId="ListLabel2457">
    <w:name w:val="ListLabel 2457"/>
    <w:qFormat/>
    <w:rPr>
      <w:rFonts w:cs="Wingdings"/>
    </w:rPr>
  </w:style>
  <w:style w:type="character" w:customStyle="1" w:styleId="ListLabel2458">
    <w:name w:val="ListLabel 2458"/>
    <w:qFormat/>
    <w:rPr>
      <w:rFonts w:cs="Symbol"/>
    </w:rPr>
  </w:style>
  <w:style w:type="character" w:customStyle="1" w:styleId="ListLabel2459">
    <w:name w:val="ListLabel 2459"/>
    <w:qFormat/>
    <w:rPr>
      <w:rFonts w:cs="Courier New"/>
    </w:rPr>
  </w:style>
  <w:style w:type="character" w:customStyle="1" w:styleId="ListLabel2460">
    <w:name w:val="ListLabel 2460"/>
    <w:qFormat/>
    <w:rPr>
      <w:rFonts w:cs="Wingdings"/>
    </w:rPr>
  </w:style>
  <w:style w:type="character" w:customStyle="1" w:styleId="ListLabel2461">
    <w:name w:val="ListLabel 2461"/>
    <w:qFormat/>
    <w:rPr>
      <w:rFonts w:ascii="Arial" w:hAnsi="Arial" w:cs="Wingdings"/>
      <w:sz w:val="22"/>
    </w:rPr>
  </w:style>
  <w:style w:type="character" w:customStyle="1" w:styleId="ListLabel2462">
    <w:name w:val="ListLabel 2462"/>
    <w:qFormat/>
    <w:rPr>
      <w:rFonts w:cs="Courier New"/>
    </w:rPr>
  </w:style>
  <w:style w:type="character" w:customStyle="1" w:styleId="ListLabel2463">
    <w:name w:val="ListLabel 2463"/>
    <w:qFormat/>
    <w:rPr>
      <w:rFonts w:cs="Wingdings"/>
    </w:rPr>
  </w:style>
  <w:style w:type="character" w:customStyle="1" w:styleId="ListLabel2464">
    <w:name w:val="ListLabel 2464"/>
    <w:qFormat/>
    <w:rPr>
      <w:rFonts w:cs="Symbol"/>
    </w:rPr>
  </w:style>
  <w:style w:type="character" w:customStyle="1" w:styleId="ListLabel2465">
    <w:name w:val="ListLabel 2465"/>
    <w:qFormat/>
    <w:rPr>
      <w:rFonts w:cs="Courier New"/>
    </w:rPr>
  </w:style>
  <w:style w:type="character" w:customStyle="1" w:styleId="ListLabel2466">
    <w:name w:val="ListLabel 2466"/>
    <w:qFormat/>
    <w:rPr>
      <w:rFonts w:cs="Wingdings"/>
    </w:rPr>
  </w:style>
  <w:style w:type="character" w:customStyle="1" w:styleId="ListLabel2467">
    <w:name w:val="ListLabel 2467"/>
    <w:qFormat/>
    <w:rPr>
      <w:rFonts w:cs="Symbol"/>
    </w:rPr>
  </w:style>
  <w:style w:type="character" w:customStyle="1" w:styleId="ListLabel2468">
    <w:name w:val="ListLabel 2468"/>
    <w:qFormat/>
    <w:rPr>
      <w:rFonts w:cs="Courier New"/>
    </w:rPr>
  </w:style>
  <w:style w:type="character" w:customStyle="1" w:styleId="ListLabel2469">
    <w:name w:val="ListLabel 2469"/>
    <w:qFormat/>
    <w:rPr>
      <w:rFonts w:cs="Wingdings"/>
    </w:rPr>
  </w:style>
  <w:style w:type="character" w:customStyle="1" w:styleId="ListLabel2470">
    <w:name w:val="ListLabel 2470"/>
    <w:qFormat/>
    <w:rPr>
      <w:rFonts w:ascii="Arial" w:hAnsi="Arial" w:cs="Wingdings"/>
      <w:sz w:val="22"/>
    </w:rPr>
  </w:style>
  <w:style w:type="character" w:customStyle="1" w:styleId="ListLabel2471">
    <w:name w:val="ListLabel 2471"/>
    <w:qFormat/>
    <w:rPr>
      <w:rFonts w:cs="Courier New"/>
    </w:rPr>
  </w:style>
  <w:style w:type="character" w:customStyle="1" w:styleId="ListLabel2472">
    <w:name w:val="ListLabel 2472"/>
    <w:qFormat/>
    <w:rPr>
      <w:rFonts w:cs="Wingdings"/>
    </w:rPr>
  </w:style>
  <w:style w:type="character" w:customStyle="1" w:styleId="ListLabel2473">
    <w:name w:val="ListLabel 2473"/>
    <w:qFormat/>
    <w:rPr>
      <w:rFonts w:cs="Symbol"/>
    </w:rPr>
  </w:style>
  <w:style w:type="character" w:customStyle="1" w:styleId="ListLabel2474">
    <w:name w:val="ListLabel 2474"/>
    <w:qFormat/>
    <w:rPr>
      <w:rFonts w:cs="Courier New"/>
    </w:rPr>
  </w:style>
  <w:style w:type="character" w:customStyle="1" w:styleId="ListLabel2475">
    <w:name w:val="ListLabel 2475"/>
    <w:qFormat/>
    <w:rPr>
      <w:rFonts w:cs="Wingdings"/>
    </w:rPr>
  </w:style>
  <w:style w:type="character" w:customStyle="1" w:styleId="ListLabel2476">
    <w:name w:val="ListLabel 2476"/>
    <w:qFormat/>
    <w:rPr>
      <w:rFonts w:cs="Symbol"/>
    </w:rPr>
  </w:style>
  <w:style w:type="character" w:customStyle="1" w:styleId="ListLabel2477">
    <w:name w:val="ListLabel 2477"/>
    <w:qFormat/>
    <w:rPr>
      <w:rFonts w:cs="Courier New"/>
    </w:rPr>
  </w:style>
  <w:style w:type="character" w:customStyle="1" w:styleId="ListLabel2478">
    <w:name w:val="ListLabel 2478"/>
    <w:qFormat/>
    <w:rPr>
      <w:rFonts w:cs="Wingdings"/>
    </w:rPr>
  </w:style>
  <w:style w:type="character" w:customStyle="1" w:styleId="ListLabel2479">
    <w:name w:val="ListLabel 2479"/>
    <w:qFormat/>
    <w:rPr>
      <w:rFonts w:ascii="Arial" w:hAnsi="Arial" w:cs="Wingdings"/>
      <w:sz w:val="22"/>
    </w:rPr>
  </w:style>
  <w:style w:type="character" w:customStyle="1" w:styleId="ListLabel2480">
    <w:name w:val="ListLabel 2480"/>
    <w:qFormat/>
    <w:rPr>
      <w:rFonts w:cs="Courier New"/>
    </w:rPr>
  </w:style>
  <w:style w:type="character" w:customStyle="1" w:styleId="ListLabel2481">
    <w:name w:val="ListLabel 2481"/>
    <w:qFormat/>
    <w:rPr>
      <w:rFonts w:cs="Wingdings"/>
    </w:rPr>
  </w:style>
  <w:style w:type="character" w:customStyle="1" w:styleId="ListLabel2482">
    <w:name w:val="ListLabel 2482"/>
    <w:qFormat/>
    <w:rPr>
      <w:rFonts w:cs="Symbol"/>
    </w:rPr>
  </w:style>
  <w:style w:type="character" w:customStyle="1" w:styleId="ListLabel2483">
    <w:name w:val="ListLabel 2483"/>
    <w:qFormat/>
    <w:rPr>
      <w:rFonts w:cs="Courier New"/>
    </w:rPr>
  </w:style>
  <w:style w:type="character" w:customStyle="1" w:styleId="ListLabel2484">
    <w:name w:val="ListLabel 2484"/>
    <w:qFormat/>
    <w:rPr>
      <w:rFonts w:cs="Wingdings"/>
    </w:rPr>
  </w:style>
  <w:style w:type="character" w:customStyle="1" w:styleId="ListLabel2485">
    <w:name w:val="ListLabel 2485"/>
    <w:qFormat/>
    <w:rPr>
      <w:rFonts w:cs="Symbol"/>
    </w:rPr>
  </w:style>
  <w:style w:type="character" w:customStyle="1" w:styleId="ListLabel2486">
    <w:name w:val="ListLabel 2486"/>
    <w:qFormat/>
    <w:rPr>
      <w:rFonts w:cs="Courier New"/>
    </w:rPr>
  </w:style>
  <w:style w:type="character" w:customStyle="1" w:styleId="ListLabel2487">
    <w:name w:val="ListLabel 2487"/>
    <w:qFormat/>
    <w:rPr>
      <w:rFonts w:cs="Wingdings"/>
    </w:rPr>
  </w:style>
  <w:style w:type="character" w:customStyle="1" w:styleId="ListLabel2488">
    <w:name w:val="ListLabel 2488"/>
    <w:qFormat/>
    <w:rPr>
      <w:rFonts w:ascii="Arial" w:hAnsi="Arial" w:cs="Wingdings"/>
      <w:b/>
      <w:sz w:val="22"/>
    </w:rPr>
  </w:style>
  <w:style w:type="character" w:customStyle="1" w:styleId="ListLabel2489">
    <w:name w:val="ListLabel 2489"/>
    <w:qFormat/>
    <w:rPr>
      <w:rFonts w:cs="Courier New"/>
    </w:rPr>
  </w:style>
  <w:style w:type="character" w:customStyle="1" w:styleId="ListLabel2490">
    <w:name w:val="ListLabel 2490"/>
    <w:qFormat/>
    <w:rPr>
      <w:rFonts w:cs="Wingdings"/>
    </w:rPr>
  </w:style>
  <w:style w:type="character" w:customStyle="1" w:styleId="ListLabel2491">
    <w:name w:val="ListLabel 2491"/>
    <w:qFormat/>
    <w:rPr>
      <w:rFonts w:cs="Symbol"/>
    </w:rPr>
  </w:style>
  <w:style w:type="character" w:customStyle="1" w:styleId="ListLabel2492">
    <w:name w:val="ListLabel 2492"/>
    <w:qFormat/>
    <w:rPr>
      <w:rFonts w:cs="Courier New"/>
    </w:rPr>
  </w:style>
  <w:style w:type="character" w:customStyle="1" w:styleId="ListLabel2493">
    <w:name w:val="ListLabel 2493"/>
    <w:qFormat/>
    <w:rPr>
      <w:rFonts w:cs="Wingdings"/>
    </w:rPr>
  </w:style>
  <w:style w:type="character" w:customStyle="1" w:styleId="ListLabel2494">
    <w:name w:val="ListLabel 2494"/>
    <w:qFormat/>
    <w:rPr>
      <w:rFonts w:cs="Symbol"/>
    </w:rPr>
  </w:style>
  <w:style w:type="character" w:customStyle="1" w:styleId="ListLabel2495">
    <w:name w:val="ListLabel 2495"/>
    <w:qFormat/>
    <w:rPr>
      <w:rFonts w:cs="Courier New"/>
    </w:rPr>
  </w:style>
  <w:style w:type="character" w:customStyle="1" w:styleId="ListLabel2496">
    <w:name w:val="ListLabel 2496"/>
    <w:qFormat/>
    <w:rPr>
      <w:rFonts w:cs="Wingdings"/>
    </w:rPr>
  </w:style>
  <w:style w:type="character" w:customStyle="1" w:styleId="ListLabel2497">
    <w:name w:val="ListLabel 2497"/>
    <w:qFormat/>
    <w:rPr>
      <w:rFonts w:ascii="Arial" w:hAnsi="Arial" w:cs="Wingdings"/>
      <w:b/>
      <w:sz w:val="22"/>
    </w:rPr>
  </w:style>
  <w:style w:type="character" w:customStyle="1" w:styleId="ListLabel2498">
    <w:name w:val="ListLabel 2498"/>
    <w:qFormat/>
    <w:rPr>
      <w:rFonts w:cs="Courier New"/>
    </w:rPr>
  </w:style>
  <w:style w:type="character" w:customStyle="1" w:styleId="ListLabel2499">
    <w:name w:val="ListLabel 2499"/>
    <w:qFormat/>
    <w:rPr>
      <w:rFonts w:cs="Wingdings"/>
    </w:rPr>
  </w:style>
  <w:style w:type="character" w:customStyle="1" w:styleId="ListLabel2500">
    <w:name w:val="ListLabel 2500"/>
    <w:qFormat/>
    <w:rPr>
      <w:rFonts w:cs="Symbol"/>
    </w:rPr>
  </w:style>
  <w:style w:type="character" w:customStyle="1" w:styleId="ListLabel2501">
    <w:name w:val="ListLabel 2501"/>
    <w:qFormat/>
    <w:rPr>
      <w:rFonts w:cs="Courier New"/>
    </w:rPr>
  </w:style>
  <w:style w:type="character" w:customStyle="1" w:styleId="ListLabel2502">
    <w:name w:val="ListLabel 2502"/>
    <w:qFormat/>
    <w:rPr>
      <w:rFonts w:cs="Wingdings"/>
    </w:rPr>
  </w:style>
  <w:style w:type="character" w:customStyle="1" w:styleId="ListLabel2503">
    <w:name w:val="ListLabel 2503"/>
    <w:qFormat/>
    <w:rPr>
      <w:rFonts w:cs="Symbol"/>
    </w:rPr>
  </w:style>
  <w:style w:type="character" w:customStyle="1" w:styleId="ListLabel2504">
    <w:name w:val="ListLabel 2504"/>
    <w:qFormat/>
    <w:rPr>
      <w:rFonts w:cs="Courier New"/>
    </w:rPr>
  </w:style>
  <w:style w:type="character" w:customStyle="1" w:styleId="ListLabel2505">
    <w:name w:val="ListLabel 2505"/>
    <w:qFormat/>
    <w:rPr>
      <w:rFonts w:cs="Wingdings"/>
    </w:rPr>
  </w:style>
  <w:style w:type="character" w:customStyle="1" w:styleId="ListLabel2506">
    <w:name w:val="ListLabel 2506"/>
    <w:qFormat/>
    <w:rPr>
      <w:rFonts w:ascii="Arial" w:hAnsi="Arial" w:cs="Wingdings"/>
      <w:sz w:val="22"/>
    </w:rPr>
  </w:style>
  <w:style w:type="character" w:customStyle="1" w:styleId="ListLabel2507">
    <w:name w:val="ListLabel 2507"/>
    <w:qFormat/>
    <w:rPr>
      <w:rFonts w:cs="Courier New"/>
    </w:rPr>
  </w:style>
  <w:style w:type="character" w:customStyle="1" w:styleId="ListLabel2508">
    <w:name w:val="ListLabel 2508"/>
    <w:qFormat/>
    <w:rPr>
      <w:rFonts w:cs="Wingdings"/>
    </w:rPr>
  </w:style>
  <w:style w:type="character" w:customStyle="1" w:styleId="ListLabel2509">
    <w:name w:val="ListLabel 2509"/>
    <w:qFormat/>
    <w:rPr>
      <w:rFonts w:cs="Symbol"/>
    </w:rPr>
  </w:style>
  <w:style w:type="character" w:customStyle="1" w:styleId="ListLabel2510">
    <w:name w:val="ListLabel 2510"/>
    <w:qFormat/>
    <w:rPr>
      <w:rFonts w:cs="Courier New"/>
    </w:rPr>
  </w:style>
  <w:style w:type="character" w:customStyle="1" w:styleId="ListLabel2511">
    <w:name w:val="ListLabel 2511"/>
    <w:qFormat/>
    <w:rPr>
      <w:rFonts w:cs="Wingdings"/>
    </w:rPr>
  </w:style>
  <w:style w:type="character" w:customStyle="1" w:styleId="ListLabel2512">
    <w:name w:val="ListLabel 2512"/>
    <w:qFormat/>
    <w:rPr>
      <w:rFonts w:cs="Symbol"/>
    </w:rPr>
  </w:style>
  <w:style w:type="character" w:customStyle="1" w:styleId="ListLabel2513">
    <w:name w:val="ListLabel 2513"/>
    <w:qFormat/>
    <w:rPr>
      <w:rFonts w:cs="Courier New"/>
    </w:rPr>
  </w:style>
  <w:style w:type="character" w:customStyle="1" w:styleId="ListLabel2514">
    <w:name w:val="ListLabel 2514"/>
    <w:qFormat/>
    <w:rPr>
      <w:rFonts w:cs="Wingdings"/>
    </w:rPr>
  </w:style>
  <w:style w:type="character" w:customStyle="1" w:styleId="ListLabel2515">
    <w:name w:val="ListLabel 2515"/>
    <w:qFormat/>
    <w:rPr>
      <w:rFonts w:ascii="Arial" w:hAnsi="Arial" w:cs="Wingdings"/>
      <w:b/>
      <w:sz w:val="22"/>
    </w:rPr>
  </w:style>
  <w:style w:type="character" w:customStyle="1" w:styleId="ListLabel2516">
    <w:name w:val="ListLabel 2516"/>
    <w:qFormat/>
    <w:rPr>
      <w:rFonts w:cs="Courier New"/>
    </w:rPr>
  </w:style>
  <w:style w:type="character" w:customStyle="1" w:styleId="ListLabel2517">
    <w:name w:val="ListLabel 2517"/>
    <w:qFormat/>
    <w:rPr>
      <w:rFonts w:cs="Wingdings"/>
    </w:rPr>
  </w:style>
  <w:style w:type="character" w:customStyle="1" w:styleId="ListLabel2518">
    <w:name w:val="ListLabel 2518"/>
    <w:qFormat/>
    <w:rPr>
      <w:rFonts w:cs="Symbol"/>
    </w:rPr>
  </w:style>
  <w:style w:type="character" w:customStyle="1" w:styleId="ListLabel2519">
    <w:name w:val="ListLabel 2519"/>
    <w:qFormat/>
    <w:rPr>
      <w:rFonts w:cs="Courier New"/>
    </w:rPr>
  </w:style>
  <w:style w:type="character" w:customStyle="1" w:styleId="ListLabel2520">
    <w:name w:val="ListLabel 2520"/>
    <w:qFormat/>
    <w:rPr>
      <w:rFonts w:cs="Wingdings"/>
    </w:rPr>
  </w:style>
  <w:style w:type="character" w:customStyle="1" w:styleId="ListLabel2521">
    <w:name w:val="ListLabel 2521"/>
    <w:qFormat/>
    <w:rPr>
      <w:rFonts w:cs="Symbol"/>
    </w:rPr>
  </w:style>
  <w:style w:type="character" w:customStyle="1" w:styleId="ListLabel2522">
    <w:name w:val="ListLabel 2522"/>
    <w:qFormat/>
    <w:rPr>
      <w:rFonts w:cs="Courier New"/>
    </w:rPr>
  </w:style>
  <w:style w:type="character" w:customStyle="1" w:styleId="ListLabel2523">
    <w:name w:val="ListLabel 2523"/>
    <w:qFormat/>
    <w:rPr>
      <w:rFonts w:cs="Wingdings"/>
    </w:rPr>
  </w:style>
  <w:style w:type="character" w:customStyle="1" w:styleId="ListLabel2524">
    <w:name w:val="ListLabel 2524"/>
    <w:qFormat/>
    <w:rPr>
      <w:rFonts w:ascii="Arial" w:hAnsi="Arial" w:cs="Wingdings"/>
      <w:sz w:val="22"/>
    </w:rPr>
  </w:style>
  <w:style w:type="character" w:customStyle="1" w:styleId="ListLabel2525">
    <w:name w:val="ListLabel 2525"/>
    <w:qFormat/>
    <w:rPr>
      <w:rFonts w:cs="Courier New"/>
    </w:rPr>
  </w:style>
  <w:style w:type="character" w:customStyle="1" w:styleId="ListLabel2526">
    <w:name w:val="ListLabel 2526"/>
    <w:qFormat/>
    <w:rPr>
      <w:rFonts w:cs="Wingdings"/>
    </w:rPr>
  </w:style>
  <w:style w:type="character" w:customStyle="1" w:styleId="ListLabel2527">
    <w:name w:val="ListLabel 2527"/>
    <w:qFormat/>
    <w:rPr>
      <w:rFonts w:cs="Symbol"/>
    </w:rPr>
  </w:style>
  <w:style w:type="character" w:customStyle="1" w:styleId="ListLabel2528">
    <w:name w:val="ListLabel 2528"/>
    <w:qFormat/>
    <w:rPr>
      <w:rFonts w:cs="Courier New"/>
    </w:rPr>
  </w:style>
  <w:style w:type="character" w:customStyle="1" w:styleId="ListLabel2529">
    <w:name w:val="ListLabel 2529"/>
    <w:qFormat/>
    <w:rPr>
      <w:rFonts w:cs="Wingdings"/>
    </w:rPr>
  </w:style>
  <w:style w:type="character" w:customStyle="1" w:styleId="ListLabel2530">
    <w:name w:val="ListLabel 2530"/>
    <w:qFormat/>
    <w:rPr>
      <w:rFonts w:cs="Symbol"/>
    </w:rPr>
  </w:style>
  <w:style w:type="character" w:customStyle="1" w:styleId="ListLabel2531">
    <w:name w:val="ListLabel 2531"/>
    <w:qFormat/>
    <w:rPr>
      <w:rFonts w:cs="Courier New"/>
    </w:rPr>
  </w:style>
  <w:style w:type="character" w:customStyle="1" w:styleId="ListLabel2532">
    <w:name w:val="ListLabel 2532"/>
    <w:qFormat/>
    <w:rPr>
      <w:rFonts w:cs="Wingdings"/>
    </w:rPr>
  </w:style>
  <w:style w:type="character" w:customStyle="1" w:styleId="ListLabel2533">
    <w:name w:val="ListLabel 2533"/>
    <w:qFormat/>
    <w:rPr>
      <w:rFonts w:ascii="Arial" w:hAnsi="Arial" w:cs="Wingdings"/>
      <w:b/>
      <w:sz w:val="22"/>
    </w:rPr>
  </w:style>
  <w:style w:type="character" w:customStyle="1" w:styleId="ListLabel2534">
    <w:name w:val="ListLabel 2534"/>
    <w:qFormat/>
    <w:rPr>
      <w:rFonts w:cs="Courier New"/>
    </w:rPr>
  </w:style>
  <w:style w:type="character" w:customStyle="1" w:styleId="ListLabel2535">
    <w:name w:val="ListLabel 2535"/>
    <w:qFormat/>
    <w:rPr>
      <w:rFonts w:cs="Wingdings"/>
    </w:rPr>
  </w:style>
  <w:style w:type="character" w:customStyle="1" w:styleId="ListLabel2536">
    <w:name w:val="ListLabel 2536"/>
    <w:qFormat/>
    <w:rPr>
      <w:rFonts w:cs="Symbol"/>
    </w:rPr>
  </w:style>
  <w:style w:type="character" w:customStyle="1" w:styleId="ListLabel2537">
    <w:name w:val="ListLabel 2537"/>
    <w:qFormat/>
    <w:rPr>
      <w:rFonts w:cs="Courier New"/>
    </w:rPr>
  </w:style>
  <w:style w:type="character" w:customStyle="1" w:styleId="ListLabel2538">
    <w:name w:val="ListLabel 2538"/>
    <w:qFormat/>
    <w:rPr>
      <w:rFonts w:cs="Wingdings"/>
    </w:rPr>
  </w:style>
  <w:style w:type="character" w:customStyle="1" w:styleId="ListLabel2539">
    <w:name w:val="ListLabel 2539"/>
    <w:qFormat/>
    <w:rPr>
      <w:rFonts w:cs="Symbol"/>
    </w:rPr>
  </w:style>
  <w:style w:type="character" w:customStyle="1" w:styleId="ListLabel2540">
    <w:name w:val="ListLabel 2540"/>
    <w:qFormat/>
    <w:rPr>
      <w:rFonts w:cs="Courier New"/>
    </w:rPr>
  </w:style>
  <w:style w:type="character" w:customStyle="1" w:styleId="ListLabel2541">
    <w:name w:val="ListLabel 2541"/>
    <w:qFormat/>
    <w:rPr>
      <w:rFonts w:cs="Wingdings"/>
    </w:rPr>
  </w:style>
  <w:style w:type="character" w:customStyle="1" w:styleId="ListLabel2542">
    <w:name w:val="ListLabel 2542"/>
    <w:qFormat/>
    <w:rPr>
      <w:rFonts w:ascii="Arial" w:hAnsi="Arial" w:cs="Wingdings"/>
      <w:b/>
      <w:sz w:val="22"/>
    </w:rPr>
  </w:style>
  <w:style w:type="character" w:customStyle="1" w:styleId="ListLabel2543">
    <w:name w:val="ListLabel 2543"/>
    <w:qFormat/>
    <w:rPr>
      <w:rFonts w:cs="Courier New"/>
    </w:rPr>
  </w:style>
  <w:style w:type="character" w:customStyle="1" w:styleId="ListLabel2544">
    <w:name w:val="ListLabel 2544"/>
    <w:qFormat/>
    <w:rPr>
      <w:rFonts w:cs="Wingdings"/>
    </w:rPr>
  </w:style>
  <w:style w:type="character" w:customStyle="1" w:styleId="ListLabel2545">
    <w:name w:val="ListLabel 2545"/>
    <w:qFormat/>
    <w:rPr>
      <w:rFonts w:cs="Symbol"/>
    </w:rPr>
  </w:style>
  <w:style w:type="character" w:customStyle="1" w:styleId="ListLabel2546">
    <w:name w:val="ListLabel 2546"/>
    <w:qFormat/>
    <w:rPr>
      <w:rFonts w:cs="Courier New"/>
    </w:rPr>
  </w:style>
  <w:style w:type="character" w:customStyle="1" w:styleId="ListLabel2547">
    <w:name w:val="ListLabel 2547"/>
    <w:qFormat/>
    <w:rPr>
      <w:rFonts w:cs="Wingdings"/>
    </w:rPr>
  </w:style>
  <w:style w:type="character" w:customStyle="1" w:styleId="ListLabel2548">
    <w:name w:val="ListLabel 2548"/>
    <w:qFormat/>
    <w:rPr>
      <w:rFonts w:cs="Symbol"/>
    </w:rPr>
  </w:style>
  <w:style w:type="character" w:customStyle="1" w:styleId="ListLabel2549">
    <w:name w:val="ListLabel 2549"/>
    <w:qFormat/>
    <w:rPr>
      <w:rFonts w:cs="Courier New"/>
    </w:rPr>
  </w:style>
  <w:style w:type="character" w:customStyle="1" w:styleId="ListLabel2550">
    <w:name w:val="ListLabel 2550"/>
    <w:qFormat/>
    <w:rPr>
      <w:rFonts w:cs="Wingdings"/>
    </w:rPr>
  </w:style>
  <w:style w:type="character" w:customStyle="1" w:styleId="ListLabel2551">
    <w:name w:val="ListLabel 2551"/>
    <w:qFormat/>
    <w:rPr>
      <w:rFonts w:ascii="Arial" w:hAnsi="Arial" w:cs="Wingdings"/>
      <w:sz w:val="22"/>
    </w:rPr>
  </w:style>
  <w:style w:type="character" w:customStyle="1" w:styleId="ListLabel2552">
    <w:name w:val="ListLabel 2552"/>
    <w:qFormat/>
    <w:rPr>
      <w:rFonts w:cs="Courier New"/>
    </w:rPr>
  </w:style>
  <w:style w:type="character" w:customStyle="1" w:styleId="ListLabel2553">
    <w:name w:val="ListLabel 2553"/>
    <w:qFormat/>
    <w:rPr>
      <w:rFonts w:cs="Wingdings"/>
    </w:rPr>
  </w:style>
  <w:style w:type="character" w:customStyle="1" w:styleId="ListLabel2554">
    <w:name w:val="ListLabel 2554"/>
    <w:qFormat/>
    <w:rPr>
      <w:rFonts w:cs="Symbol"/>
    </w:rPr>
  </w:style>
  <w:style w:type="character" w:customStyle="1" w:styleId="ListLabel2555">
    <w:name w:val="ListLabel 2555"/>
    <w:qFormat/>
    <w:rPr>
      <w:rFonts w:cs="Courier New"/>
    </w:rPr>
  </w:style>
  <w:style w:type="character" w:customStyle="1" w:styleId="ListLabel2556">
    <w:name w:val="ListLabel 2556"/>
    <w:qFormat/>
    <w:rPr>
      <w:rFonts w:cs="Wingdings"/>
    </w:rPr>
  </w:style>
  <w:style w:type="character" w:customStyle="1" w:styleId="ListLabel2557">
    <w:name w:val="ListLabel 2557"/>
    <w:qFormat/>
    <w:rPr>
      <w:rFonts w:cs="Symbol"/>
    </w:rPr>
  </w:style>
  <w:style w:type="character" w:customStyle="1" w:styleId="ListLabel2558">
    <w:name w:val="ListLabel 2558"/>
    <w:qFormat/>
    <w:rPr>
      <w:rFonts w:cs="Courier New"/>
    </w:rPr>
  </w:style>
  <w:style w:type="character" w:customStyle="1" w:styleId="ListLabel2559">
    <w:name w:val="ListLabel 2559"/>
    <w:qFormat/>
    <w:rPr>
      <w:rFonts w:cs="Wingdings"/>
    </w:rPr>
  </w:style>
  <w:style w:type="character" w:customStyle="1" w:styleId="ListLabel2560">
    <w:name w:val="ListLabel 2560"/>
    <w:qFormat/>
    <w:rPr>
      <w:rFonts w:ascii="Arial" w:hAnsi="Arial" w:cs="Wingdings"/>
      <w:b/>
      <w:sz w:val="22"/>
    </w:rPr>
  </w:style>
  <w:style w:type="character" w:customStyle="1" w:styleId="ListLabel2561">
    <w:name w:val="ListLabel 2561"/>
    <w:qFormat/>
    <w:rPr>
      <w:rFonts w:cs="Courier New"/>
    </w:rPr>
  </w:style>
  <w:style w:type="character" w:customStyle="1" w:styleId="ListLabel2562">
    <w:name w:val="ListLabel 2562"/>
    <w:qFormat/>
    <w:rPr>
      <w:rFonts w:cs="Wingdings"/>
    </w:rPr>
  </w:style>
  <w:style w:type="character" w:customStyle="1" w:styleId="ListLabel2563">
    <w:name w:val="ListLabel 2563"/>
    <w:qFormat/>
    <w:rPr>
      <w:rFonts w:cs="Symbol"/>
    </w:rPr>
  </w:style>
  <w:style w:type="character" w:customStyle="1" w:styleId="ListLabel2564">
    <w:name w:val="ListLabel 2564"/>
    <w:qFormat/>
    <w:rPr>
      <w:rFonts w:cs="Courier New"/>
    </w:rPr>
  </w:style>
  <w:style w:type="character" w:customStyle="1" w:styleId="ListLabel2565">
    <w:name w:val="ListLabel 2565"/>
    <w:qFormat/>
    <w:rPr>
      <w:rFonts w:cs="Wingdings"/>
    </w:rPr>
  </w:style>
  <w:style w:type="character" w:customStyle="1" w:styleId="ListLabel2566">
    <w:name w:val="ListLabel 2566"/>
    <w:qFormat/>
    <w:rPr>
      <w:rFonts w:cs="Symbol"/>
    </w:rPr>
  </w:style>
  <w:style w:type="character" w:customStyle="1" w:styleId="ListLabel2567">
    <w:name w:val="ListLabel 2567"/>
    <w:qFormat/>
    <w:rPr>
      <w:rFonts w:cs="Courier New"/>
    </w:rPr>
  </w:style>
  <w:style w:type="character" w:customStyle="1" w:styleId="ListLabel2568">
    <w:name w:val="ListLabel 2568"/>
    <w:qFormat/>
    <w:rPr>
      <w:rFonts w:cs="Wingdings"/>
    </w:rPr>
  </w:style>
  <w:style w:type="character" w:customStyle="1" w:styleId="ListLabel2569">
    <w:name w:val="ListLabel 2569"/>
    <w:qFormat/>
    <w:rPr>
      <w:rFonts w:ascii="Arial" w:hAnsi="Arial" w:cs="Wingdings"/>
      <w:sz w:val="22"/>
    </w:rPr>
  </w:style>
  <w:style w:type="character" w:customStyle="1" w:styleId="ListLabel2570">
    <w:name w:val="ListLabel 2570"/>
    <w:qFormat/>
    <w:rPr>
      <w:rFonts w:cs="Courier New"/>
    </w:rPr>
  </w:style>
  <w:style w:type="character" w:customStyle="1" w:styleId="ListLabel2571">
    <w:name w:val="ListLabel 2571"/>
    <w:qFormat/>
    <w:rPr>
      <w:rFonts w:cs="Wingdings"/>
    </w:rPr>
  </w:style>
  <w:style w:type="character" w:customStyle="1" w:styleId="ListLabel2572">
    <w:name w:val="ListLabel 2572"/>
    <w:qFormat/>
    <w:rPr>
      <w:rFonts w:cs="Symbol"/>
    </w:rPr>
  </w:style>
  <w:style w:type="character" w:customStyle="1" w:styleId="ListLabel2573">
    <w:name w:val="ListLabel 2573"/>
    <w:qFormat/>
    <w:rPr>
      <w:rFonts w:cs="Courier New"/>
    </w:rPr>
  </w:style>
  <w:style w:type="character" w:customStyle="1" w:styleId="ListLabel2574">
    <w:name w:val="ListLabel 2574"/>
    <w:qFormat/>
    <w:rPr>
      <w:rFonts w:cs="Wingdings"/>
    </w:rPr>
  </w:style>
  <w:style w:type="character" w:customStyle="1" w:styleId="ListLabel2575">
    <w:name w:val="ListLabel 2575"/>
    <w:qFormat/>
    <w:rPr>
      <w:rFonts w:cs="Symbol"/>
    </w:rPr>
  </w:style>
  <w:style w:type="character" w:customStyle="1" w:styleId="ListLabel2576">
    <w:name w:val="ListLabel 2576"/>
    <w:qFormat/>
    <w:rPr>
      <w:rFonts w:cs="Courier New"/>
    </w:rPr>
  </w:style>
  <w:style w:type="character" w:customStyle="1" w:styleId="ListLabel2577">
    <w:name w:val="ListLabel 2577"/>
    <w:qFormat/>
    <w:rPr>
      <w:rFonts w:cs="Wingdings"/>
    </w:rPr>
  </w:style>
  <w:style w:type="character" w:customStyle="1" w:styleId="ListLabel2578">
    <w:name w:val="ListLabel 2578"/>
    <w:qFormat/>
    <w:rPr>
      <w:rFonts w:ascii="Arial" w:hAnsi="Arial" w:cs="Wingdings"/>
      <w:b/>
      <w:sz w:val="22"/>
    </w:rPr>
  </w:style>
  <w:style w:type="character" w:customStyle="1" w:styleId="ListLabel2579">
    <w:name w:val="ListLabel 2579"/>
    <w:qFormat/>
    <w:rPr>
      <w:rFonts w:cs="Courier New"/>
    </w:rPr>
  </w:style>
  <w:style w:type="character" w:customStyle="1" w:styleId="ListLabel2580">
    <w:name w:val="ListLabel 2580"/>
    <w:qFormat/>
    <w:rPr>
      <w:rFonts w:cs="Wingdings"/>
    </w:rPr>
  </w:style>
  <w:style w:type="character" w:customStyle="1" w:styleId="ListLabel2581">
    <w:name w:val="ListLabel 2581"/>
    <w:qFormat/>
    <w:rPr>
      <w:rFonts w:cs="Symbol"/>
    </w:rPr>
  </w:style>
  <w:style w:type="character" w:customStyle="1" w:styleId="ListLabel2582">
    <w:name w:val="ListLabel 2582"/>
    <w:qFormat/>
    <w:rPr>
      <w:rFonts w:cs="Courier New"/>
    </w:rPr>
  </w:style>
  <w:style w:type="character" w:customStyle="1" w:styleId="ListLabel2583">
    <w:name w:val="ListLabel 2583"/>
    <w:qFormat/>
    <w:rPr>
      <w:rFonts w:cs="Wingdings"/>
    </w:rPr>
  </w:style>
  <w:style w:type="character" w:customStyle="1" w:styleId="ListLabel2584">
    <w:name w:val="ListLabel 2584"/>
    <w:qFormat/>
    <w:rPr>
      <w:rFonts w:cs="Symbol"/>
    </w:rPr>
  </w:style>
  <w:style w:type="character" w:customStyle="1" w:styleId="ListLabel2585">
    <w:name w:val="ListLabel 2585"/>
    <w:qFormat/>
    <w:rPr>
      <w:rFonts w:cs="Courier New"/>
    </w:rPr>
  </w:style>
  <w:style w:type="character" w:customStyle="1" w:styleId="ListLabel2586">
    <w:name w:val="ListLabel 2586"/>
    <w:qFormat/>
    <w:rPr>
      <w:rFonts w:cs="Wingdings"/>
    </w:rPr>
  </w:style>
  <w:style w:type="character" w:customStyle="1" w:styleId="ListLabel2587">
    <w:name w:val="ListLabel 2587"/>
    <w:qFormat/>
    <w:rPr>
      <w:rFonts w:ascii="Arial" w:hAnsi="Arial" w:cs="Wingdings"/>
      <w:b/>
      <w:sz w:val="22"/>
    </w:rPr>
  </w:style>
  <w:style w:type="character" w:customStyle="1" w:styleId="ListLabel2588">
    <w:name w:val="ListLabel 2588"/>
    <w:qFormat/>
    <w:rPr>
      <w:rFonts w:cs="Courier New"/>
    </w:rPr>
  </w:style>
  <w:style w:type="character" w:customStyle="1" w:styleId="ListLabel2589">
    <w:name w:val="ListLabel 2589"/>
    <w:qFormat/>
    <w:rPr>
      <w:rFonts w:cs="Wingdings"/>
    </w:rPr>
  </w:style>
  <w:style w:type="character" w:customStyle="1" w:styleId="ListLabel2590">
    <w:name w:val="ListLabel 2590"/>
    <w:qFormat/>
    <w:rPr>
      <w:rFonts w:cs="Symbol"/>
    </w:rPr>
  </w:style>
  <w:style w:type="character" w:customStyle="1" w:styleId="ListLabel2591">
    <w:name w:val="ListLabel 2591"/>
    <w:qFormat/>
    <w:rPr>
      <w:rFonts w:cs="Courier New"/>
    </w:rPr>
  </w:style>
  <w:style w:type="character" w:customStyle="1" w:styleId="ListLabel2592">
    <w:name w:val="ListLabel 2592"/>
    <w:qFormat/>
    <w:rPr>
      <w:rFonts w:cs="Wingdings"/>
    </w:rPr>
  </w:style>
  <w:style w:type="character" w:customStyle="1" w:styleId="ListLabel2593">
    <w:name w:val="ListLabel 2593"/>
    <w:qFormat/>
    <w:rPr>
      <w:rFonts w:cs="Symbol"/>
    </w:rPr>
  </w:style>
  <w:style w:type="character" w:customStyle="1" w:styleId="ListLabel2594">
    <w:name w:val="ListLabel 2594"/>
    <w:qFormat/>
    <w:rPr>
      <w:rFonts w:cs="Courier New"/>
    </w:rPr>
  </w:style>
  <w:style w:type="character" w:customStyle="1" w:styleId="ListLabel2595">
    <w:name w:val="ListLabel 2595"/>
    <w:qFormat/>
    <w:rPr>
      <w:rFonts w:cs="Wingdings"/>
    </w:rPr>
  </w:style>
  <w:style w:type="character" w:customStyle="1" w:styleId="ListLabel2596">
    <w:name w:val="ListLabel 2596"/>
    <w:qFormat/>
    <w:rPr>
      <w:rFonts w:ascii="Arial" w:hAnsi="Arial" w:cs="Wingdings"/>
      <w:b/>
      <w:sz w:val="22"/>
    </w:rPr>
  </w:style>
  <w:style w:type="character" w:customStyle="1" w:styleId="ListLabel2597">
    <w:name w:val="ListLabel 2597"/>
    <w:qFormat/>
    <w:rPr>
      <w:rFonts w:cs="Courier New"/>
    </w:rPr>
  </w:style>
  <w:style w:type="character" w:customStyle="1" w:styleId="ListLabel2598">
    <w:name w:val="ListLabel 2598"/>
    <w:qFormat/>
    <w:rPr>
      <w:rFonts w:cs="Wingdings"/>
    </w:rPr>
  </w:style>
  <w:style w:type="character" w:customStyle="1" w:styleId="ListLabel2599">
    <w:name w:val="ListLabel 2599"/>
    <w:qFormat/>
    <w:rPr>
      <w:rFonts w:cs="Symbol"/>
    </w:rPr>
  </w:style>
  <w:style w:type="character" w:customStyle="1" w:styleId="ListLabel2600">
    <w:name w:val="ListLabel 2600"/>
    <w:qFormat/>
    <w:rPr>
      <w:rFonts w:cs="Courier New"/>
    </w:rPr>
  </w:style>
  <w:style w:type="character" w:customStyle="1" w:styleId="ListLabel2601">
    <w:name w:val="ListLabel 2601"/>
    <w:qFormat/>
    <w:rPr>
      <w:rFonts w:cs="Wingdings"/>
    </w:rPr>
  </w:style>
  <w:style w:type="character" w:customStyle="1" w:styleId="ListLabel2602">
    <w:name w:val="ListLabel 2602"/>
    <w:qFormat/>
    <w:rPr>
      <w:rFonts w:cs="Symbol"/>
    </w:rPr>
  </w:style>
  <w:style w:type="character" w:customStyle="1" w:styleId="ListLabel2603">
    <w:name w:val="ListLabel 2603"/>
    <w:qFormat/>
    <w:rPr>
      <w:rFonts w:cs="Courier New"/>
    </w:rPr>
  </w:style>
  <w:style w:type="character" w:customStyle="1" w:styleId="ListLabel2604">
    <w:name w:val="ListLabel 2604"/>
    <w:qFormat/>
    <w:rPr>
      <w:rFonts w:cs="Wingdings"/>
    </w:rPr>
  </w:style>
  <w:style w:type="character" w:customStyle="1" w:styleId="ListLabel2605">
    <w:name w:val="ListLabel 2605"/>
    <w:qFormat/>
    <w:rPr>
      <w:rFonts w:cs="Wingdings"/>
      <w:b w:val="0"/>
      <w:i w:val="0"/>
      <w:strike w:val="0"/>
      <w:dstrike w:val="0"/>
      <w:color w:val="000000"/>
      <w:position w:val="0"/>
      <w:sz w:val="20"/>
      <w:szCs w:val="22"/>
      <w:u w:val="none"/>
      <w:vertAlign w:val="baseline"/>
    </w:rPr>
  </w:style>
  <w:style w:type="character" w:customStyle="1" w:styleId="ListLabel2606">
    <w:name w:val="ListLabel 2606"/>
    <w:qFormat/>
    <w:rPr>
      <w:rFonts w:cs="Segoe UI Symbol"/>
      <w:b w:val="0"/>
      <w:i w:val="0"/>
      <w:strike w:val="0"/>
      <w:dstrike w:val="0"/>
      <w:color w:val="000000"/>
      <w:position w:val="0"/>
      <w:sz w:val="22"/>
      <w:szCs w:val="22"/>
      <w:u w:val="none"/>
      <w:vertAlign w:val="baseline"/>
    </w:rPr>
  </w:style>
  <w:style w:type="character" w:customStyle="1" w:styleId="ListLabel2607">
    <w:name w:val="ListLabel 2607"/>
    <w:qFormat/>
    <w:rPr>
      <w:rFonts w:cs="Segoe UI Symbol"/>
      <w:b w:val="0"/>
      <w:i w:val="0"/>
      <w:strike w:val="0"/>
      <w:dstrike w:val="0"/>
      <w:color w:val="000000"/>
      <w:position w:val="0"/>
      <w:sz w:val="22"/>
      <w:szCs w:val="22"/>
      <w:u w:val="none"/>
      <w:vertAlign w:val="baseline"/>
    </w:rPr>
  </w:style>
  <w:style w:type="character" w:customStyle="1" w:styleId="ListLabel2608">
    <w:name w:val="ListLabel 2608"/>
    <w:qFormat/>
    <w:rPr>
      <w:rFonts w:cs="Arial"/>
      <w:b w:val="0"/>
      <w:i w:val="0"/>
      <w:strike w:val="0"/>
      <w:dstrike w:val="0"/>
      <w:color w:val="000000"/>
      <w:position w:val="0"/>
      <w:sz w:val="22"/>
      <w:szCs w:val="22"/>
      <w:u w:val="none"/>
      <w:vertAlign w:val="baseline"/>
    </w:rPr>
  </w:style>
  <w:style w:type="character" w:customStyle="1" w:styleId="ListLabel2609">
    <w:name w:val="ListLabel 2609"/>
    <w:qFormat/>
    <w:rPr>
      <w:rFonts w:cs="Segoe UI Symbol"/>
      <w:b w:val="0"/>
      <w:i w:val="0"/>
      <w:strike w:val="0"/>
      <w:dstrike w:val="0"/>
      <w:color w:val="000000"/>
      <w:position w:val="0"/>
      <w:sz w:val="22"/>
      <w:szCs w:val="22"/>
      <w:u w:val="none"/>
      <w:vertAlign w:val="baseline"/>
    </w:rPr>
  </w:style>
  <w:style w:type="character" w:customStyle="1" w:styleId="ListLabel2610">
    <w:name w:val="ListLabel 2610"/>
    <w:qFormat/>
    <w:rPr>
      <w:rFonts w:cs="Segoe UI Symbol"/>
      <w:b w:val="0"/>
      <w:i w:val="0"/>
      <w:strike w:val="0"/>
      <w:dstrike w:val="0"/>
      <w:color w:val="000000"/>
      <w:position w:val="0"/>
      <w:sz w:val="22"/>
      <w:szCs w:val="22"/>
      <w:u w:val="none"/>
      <w:vertAlign w:val="baseline"/>
    </w:rPr>
  </w:style>
  <w:style w:type="character" w:customStyle="1" w:styleId="ListLabel2611">
    <w:name w:val="ListLabel 2611"/>
    <w:qFormat/>
    <w:rPr>
      <w:rFonts w:cs="Arial"/>
      <w:b w:val="0"/>
      <w:i w:val="0"/>
      <w:strike w:val="0"/>
      <w:dstrike w:val="0"/>
      <w:color w:val="000000"/>
      <w:position w:val="0"/>
      <w:sz w:val="22"/>
      <w:szCs w:val="22"/>
      <w:u w:val="none"/>
      <w:vertAlign w:val="baseline"/>
    </w:rPr>
  </w:style>
  <w:style w:type="character" w:customStyle="1" w:styleId="ListLabel2612">
    <w:name w:val="ListLabel 2612"/>
    <w:qFormat/>
    <w:rPr>
      <w:rFonts w:cs="Segoe UI Symbol"/>
      <w:b w:val="0"/>
      <w:i w:val="0"/>
      <w:strike w:val="0"/>
      <w:dstrike w:val="0"/>
      <w:color w:val="000000"/>
      <w:position w:val="0"/>
      <w:sz w:val="22"/>
      <w:szCs w:val="22"/>
      <w:u w:val="none"/>
      <w:vertAlign w:val="baseline"/>
    </w:rPr>
  </w:style>
  <w:style w:type="character" w:customStyle="1" w:styleId="ListLabel2613">
    <w:name w:val="ListLabel 2613"/>
    <w:qFormat/>
    <w:rPr>
      <w:rFonts w:cs="Segoe UI Symbol"/>
      <w:b w:val="0"/>
      <w:i w:val="0"/>
      <w:strike w:val="0"/>
      <w:dstrike w:val="0"/>
      <w:color w:val="000000"/>
      <w:position w:val="0"/>
      <w:sz w:val="22"/>
      <w:szCs w:val="22"/>
      <w:u w:val="none"/>
      <w:vertAlign w:val="baseline"/>
    </w:rPr>
  </w:style>
  <w:style w:type="character" w:customStyle="1" w:styleId="ListLabel2614">
    <w:name w:val="ListLabel 2614"/>
    <w:qFormat/>
    <w:rPr>
      <w:rFonts w:cs="Wingdings"/>
    </w:rPr>
  </w:style>
  <w:style w:type="character" w:customStyle="1" w:styleId="ListLabel2615">
    <w:name w:val="ListLabel 2615"/>
    <w:qFormat/>
    <w:rPr>
      <w:rFonts w:cs="Courier New"/>
    </w:rPr>
  </w:style>
  <w:style w:type="character" w:customStyle="1" w:styleId="ListLabel2616">
    <w:name w:val="ListLabel 2616"/>
    <w:qFormat/>
    <w:rPr>
      <w:rFonts w:cs="Wingdings"/>
    </w:rPr>
  </w:style>
  <w:style w:type="character" w:customStyle="1" w:styleId="ListLabel2617">
    <w:name w:val="ListLabel 2617"/>
    <w:qFormat/>
    <w:rPr>
      <w:rFonts w:cs="Symbol"/>
    </w:rPr>
  </w:style>
  <w:style w:type="character" w:customStyle="1" w:styleId="ListLabel2618">
    <w:name w:val="ListLabel 2618"/>
    <w:qFormat/>
    <w:rPr>
      <w:rFonts w:cs="Courier New"/>
    </w:rPr>
  </w:style>
  <w:style w:type="character" w:customStyle="1" w:styleId="ListLabel2619">
    <w:name w:val="ListLabel 2619"/>
    <w:qFormat/>
    <w:rPr>
      <w:rFonts w:cs="Wingdings"/>
    </w:rPr>
  </w:style>
  <w:style w:type="character" w:customStyle="1" w:styleId="ListLabel2620">
    <w:name w:val="ListLabel 2620"/>
    <w:qFormat/>
    <w:rPr>
      <w:rFonts w:cs="Symbol"/>
    </w:rPr>
  </w:style>
  <w:style w:type="character" w:customStyle="1" w:styleId="ListLabel2621">
    <w:name w:val="ListLabel 2621"/>
    <w:qFormat/>
    <w:rPr>
      <w:rFonts w:cs="Courier New"/>
    </w:rPr>
  </w:style>
  <w:style w:type="character" w:customStyle="1" w:styleId="ListLabel2622">
    <w:name w:val="ListLabel 2622"/>
    <w:qFormat/>
    <w:rPr>
      <w:rFonts w:cs="Wingdings"/>
    </w:rPr>
  </w:style>
  <w:style w:type="character" w:customStyle="1" w:styleId="ListLabel2623">
    <w:name w:val="ListLabel 2623"/>
    <w:qFormat/>
    <w:rPr>
      <w:rFonts w:cs="Wingdings"/>
      <w:b w:val="0"/>
      <w:i w:val="0"/>
      <w:strike w:val="0"/>
      <w:dstrike w:val="0"/>
      <w:color w:val="000000"/>
      <w:position w:val="0"/>
      <w:sz w:val="22"/>
      <w:szCs w:val="22"/>
      <w:u w:val="none"/>
      <w:vertAlign w:val="baseline"/>
    </w:rPr>
  </w:style>
  <w:style w:type="character" w:customStyle="1" w:styleId="ListLabel2624">
    <w:name w:val="ListLabel 2624"/>
    <w:qFormat/>
    <w:rPr>
      <w:rFonts w:cs="Calibri"/>
      <w:b w:val="0"/>
      <w:i w:val="0"/>
      <w:strike w:val="0"/>
      <w:dstrike w:val="0"/>
      <w:color w:val="000000"/>
      <w:position w:val="0"/>
      <w:sz w:val="22"/>
      <w:szCs w:val="22"/>
      <w:u w:val="none"/>
      <w:vertAlign w:val="baseline"/>
    </w:rPr>
  </w:style>
  <w:style w:type="character" w:customStyle="1" w:styleId="ListLabel2625">
    <w:name w:val="ListLabel 2625"/>
    <w:qFormat/>
    <w:rPr>
      <w:rFonts w:cs="Calibri"/>
      <w:b w:val="0"/>
      <w:i w:val="0"/>
      <w:strike w:val="0"/>
      <w:dstrike w:val="0"/>
      <w:color w:val="000000"/>
      <w:position w:val="0"/>
      <w:sz w:val="22"/>
      <w:szCs w:val="22"/>
      <w:u w:val="none"/>
      <w:vertAlign w:val="baseline"/>
    </w:rPr>
  </w:style>
  <w:style w:type="character" w:customStyle="1" w:styleId="ListLabel2626">
    <w:name w:val="ListLabel 2626"/>
    <w:qFormat/>
    <w:rPr>
      <w:rFonts w:cs="Calibri"/>
      <w:b w:val="0"/>
      <w:i w:val="0"/>
      <w:strike w:val="0"/>
      <w:dstrike w:val="0"/>
      <w:color w:val="000000"/>
      <w:position w:val="0"/>
      <w:sz w:val="22"/>
      <w:szCs w:val="22"/>
      <w:u w:val="none"/>
      <w:vertAlign w:val="baseline"/>
    </w:rPr>
  </w:style>
  <w:style w:type="character" w:customStyle="1" w:styleId="ListLabel2627">
    <w:name w:val="ListLabel 2627"/>
    <w:qFormat/>
    <w:rPr>
      <w:rFonts w:cs="Calibri"/>
      <w:b w:val="0"/>
      <w:i w:val="0"/>
      <w:strike w:val="0"/>
      <w:dstrike w:val="0"/>
      <w:color w:val="000000"/>
      <w:position w:val="0"/>
      <w:sz w:val="22"/>
      <w:szCs w:val="22"/>
      <w:u w:val="none"/>
      <w:vertAlign w:val="baseline"/>
    </w:rPr>
  </w:style>
  <w:style w:type="character" w:customStyle="1" w:styleId="ListLabel2628">
    <w:name w:val="ListLabel 2628"/>
    <w:qFormat/>
    <w:rPr>
      <w:rFonts w:cs="Calibri"/>
      <w:b w:val="0"/>
      <w:i w:val="0"/>
      <w:strike w:val="0"/>
      <w:dstrike w:val="0"/>
      <w:color w:val="000000"/>
      <w:position w:val="0"/>
      <w:sz w:val="22"/>
      <w:szCs w:val="22"/>
      <w:u w:val="none"/>
      <w:vertAlign w:val="baseline"/>
    </w:rPr>
  </w:style>
  <w:style w:type="character" w:customStyle="1" w:styleId="ListLabel2629">
    <w:name w:val="ListLabel 2629"/>
    <w:qFormat/>
    <w:rPr>
      <w:rFonts w:cs="Calibri"/>
      <w:b w:val="0"/>
      <w:i w:val="0"/>
      <w:strike w:val="0"/>
      <w:dstrike w:val="0"/>
      <w:color w:val="000000"/>
      <w:position w:val="0"/>
      <w:sz w:val="22"/>
      <w:szCs w:val="22"/>
      <w:u w:val="none"/>
      <w:vertAlign w:val="baseline"/>
    </w:rPr>
  </w:style>
  <w:style w:type="character" w:customStyle="1" w:styleId="ListLabel2630">
    <w:name w:val="ListLabel 2630"/>
    <w:qFormat/>
    <w:rPr>
      <w:rFonts w:cs="Calibri"/>
      <w:b w:val="0"/>
      <w:i w:val="0"/>
      <w:strike w:val="0"/>
      <w:dstrike w:val="0"/>
      <w:color w:val="000000"/>
      <w:position w:val="0"/>
      <w:sz w:val="22"/>
      <w:szCs w:val="22"/>
      <w:u w:val="none"/>
      <w:vertAlign w:val="baseline"/>
    </w:rPr>
  </w:style>
  <w:style w:type="character" w:customStyle="1" w:styleId="ListLabel2631">
    <w:name w:val="ListLabel 2631"/>
    <w:qFormat/>
    <w:rPr>
      <w:rFonts w:cs="Calibri"/>
      <w:b w:val="0"/>
      <w:i w:val="0"/>
      <w:strike w:val="0"/>
      <w:dstrike w:val="0"/>
      <w:color w:val="000000"/>
      <w:position w:val="0"/>
      <w:sz w:val="22"/>
      <w:szCs w:val="22"/>
      <w:u w:val="none"/>
      <w:vertAlign w:val="baseline"/>
    </w:rPr>
  </w:style>
  <w:style w:type="character" w:customStyle="1" w:styleId="ListLabel2632">
    <w:name w:val="ListLabel 2632"/>
    <w:qFormat/>
    <w:rPr>
      <w:rFonts w:cs="Wingdings"/>
      <w:b w:val="0"/>
      <w:i w:val="0"/>
      <w:strike w:val="0"/>
      <w:dstrike w:val="0"/>
      <w:color w:val="000000"/>
      <w:position w:val="0"/>
      <w:sz w:val="22"/>
      <w:szCs w:val="22"/>
      <w:u w:val="none"/>
      <w:vertAlign w:val="baseline"/>
    </w:rPr>
  </w:style>
  <w:style w:type="character" w:customStyle="1" w:styleId="ListLabel2633">
    <w:name w:val="ListLabel 2633"/>
    <w:qFormat/>
    <w:rPr>
      <w:rFonts w:cs="Calibri"/>
      <w:b w:val="0"/>
      <w:i w:val="0"/>
      <w:strike w:val="0"/>
      <w:dstrike w:val="0"/>
      <w:color w:val="000000"/>
      <w:position w:val="0"/>
      <w:sz w:val="22"/>
      <w:szCs w:val="22"/>
      <w:u w:val="none"/>
      <w:vertAlign w:val="baseline"/>
    </w:rPr>
  </w:style>
  <w:style w:type="character" w:customStyle="1" w:styleId="ListLabel2634">
    <w:name w:val="ListLabel 2634"/>
    <w:qFormat/>
    <w:rPr>
      <w:rFonts w:cs="Calibri"/>
      <w:b w:val="0"/>
      <w:i w:val="0"/>
      <w:strike w:val="0"/>
      <w:dstrike w:val="0"/>
      <w:color w:val="000000"/>
      <w:position w:val="0"/>
      <w:sz w:val="22"/>
      <w:szCs w:val="22"/>
      <w:u w:val="none"/>
      <w:vertAlign w:val="baseline"/>
    </w:rPr>
  </w:style>
  <w:style w:type="character" w:customStyle="1" w:styleId="ListLabel2635">
    <w:name w:val="ListLabel 2635"/>
    <w:qFormat/>
    <w:rPr>
      <w:rFonts w:cs="Calibri"/>
      <w:b w:val="0"/>
      <w:i w:val="0"/>
      <w:strike w:val="0"/>
      <w:dstrike w:val="0"/>
      <w:color w:val="000000"/>
      <w:position w:val="0"/>
      <w:sz w:val="22"/>
      <w:szCs w:val="22"/>
      <w:u w:val="none"/>
      <w:vertAlign w:val="baseline"/>
    </w:rPr>
  </w:style>
  <w:style w:type="character" w:customStyle="1" w:styleId="ListLabel2636">
    <w:name w:val="ListLabel 2636"/>
    <w:qFormat/>
    <w:rPr>
      <w:rFonts w:cs="Calibri"/>
      <w:b w:val="0"/>
      <w:i w:val="0"/>
      <w:strike w:val="0"/>
      <w:dstrike w:val="0"/>
      <w:color w:val="000000"/>
      <w:position w:val="0"/>
      <w:sz w:val="22"/>
      <w:szCs w:val="22"/>
      <w:u w:val="none"/>
      <w:vertAlign w:val="baseline"/>
    </w:rPr>
  </w:style>
  <w:style w:type="character" w:customStyle="1" w:styleId="ListLabel2637">
    <w:name w:val="ListLabel 2637"/>
    <w:qFormat/>
    <w:rPr>
      <w:rFonts w:cs="Calibri"/>
      <w:b w:val="0"/>
      <w:i w:val="0"/>
      <w:strike w:val="0"/>
      <w:dstrike w:val="0"/>
      <w:color w:val="000000"/>
      <w:position w:val="0"/>
      <w:sz w:val="22"/>
      <w:szCs w:val="22"/>
      <w:u w:val="none"/>
      <w:vertAlign w:val="baseline"/>
    </w:rPr>
  </w:style>
  <w:style w:type="character" w:customStyle="1" w:styleId="ListLabel2638">
    <w:name w:val="ListLabel 2638"/>
    <w:qFormat/>
    <w:rPr>
      <w:rFonts w:cs="Calibri"/>
      <w:b w:val="0"/>
      <w:i w:val="0"/>
      <w:strike w:val="0"/>
      <w:dstrike w:val="0"/>
      <w:color w:val="000000"/>
      <w:position w:val="0"/>
      <w:sz w:val="22"/>
      <w:szCs w:val="22"/>
      <w:u w:val="none"/>
      <w:vertAlign w:val="baseline"/>
    </w:rPr>
  </w:style>
  <w:style w:type="character" w:customStyle="1" w:styleId="ListLabel2639">
    <w:name w:val="ListLabel 2639"/>
    <w:qFormat/>
    <w:rPr>
      <w:rFonts w:cs="Calibri"/>
      <w:b w:val="0"/>
      <w:i w:val="0"/>
      <w:strike w:val="0"/>
      <w:dstrike w:val="0"/>
      <w:color w:val="000000"/>
      <w:position w:val="0"/>
      <w:sz w:val="22"/>
      <w:szCs w:val="22"/>
      <w:u w:val="none"/>
      <w:vertAlign w:val="baseline"/>
    </w:rPr>
  </w:style>
  <w:style w:type="character" w:customStyle="1" w:styleId="ListLabel2640">
    <w:name w:val="ListLabel 2640"/>
    <w:qFormat/>
    <w:rPr>
      <w:rFonts w:cs="Calibri"/>
      <w:b w:val="0"/>
      <w:i w:val="0"/>
      <w:strike w:val="0"/>
      <w:dstrike w:val="0"/>
      <w:color w:val="000000"/>
      <w:position w:val="0"/>
      <w:sz w:val="22"/>
      <w:szCs w:val="22"/>
      <w:u w:val="none"/>
      <w:vertAlign w:val="baseline"/>
    </w:rPr>
  </w:style>
  <w:style w:type="character" w:customStyle="1" w:styleId="ListLabel2641">
    <w:name w:val="ListLabel 2641"/>
    <w:qFormat/>
    <w:rPr>
      <w:rFonts w:cs="Wingdings"/>
      <w:b w:val="0"/>
      <w:i w:val="0"/>
      <w:strike w:val="0"/>
      <w:dstrike w:val="0"/>
      <w:color w:val="000000"/>
      <w:position w:val="0"/>
      <w:sz w:val="22"/>
      <w:szCs w:val="22"/>
      <w:u w:val="none"/>
      <w:vertAlign w:val="baseline"/>
    </w:rPr>
  </w:style>
  <w:style w:type="character" w:customStyle="1" w:styleId="ListLabel2642">
    <w:name w:val="ListLabel 2642"/>
    <w:qFormat/>
    <w:rPr>
      <w:rFonts w:cs="Calibri"/>
      <w:b w:val="0"/>
      <w:i w:val="0"/>
      <w:strike w:val="0"/>
      <w:dstrike w:val="0"/>
      <w:color w:val="000000"/>
      <w:position w:val="0"/>
      <w:sz w:val="22"/>
      <w:szCs w:val="22"/>
      <w:u w:val="none"/>
      <w:vertAlign w:val="baseline"/>
    </w:rPr>
  </w:style>
  <w:style w:type="character" w:customStyle="1" w:styleId="ListLabel2643">
    <w:name w:val="ListLabel 2643"/>
    <w:qFormat/>
    <w:rPr>
      <w:rFonts w:cs="Calibri"/>
      <w:b w:val="0"/>
      <w:i w:val="0"/>
      <w:strike w:val="0"/>
      <w:dstrike w:val="0"/>
      <w:color w:val="000000"/>
      <w:position w:val="0"/>
      <w:sz w:val="22"/>
      <w:szCs w:val="22"/>
      <w:u w:val="none"/>
      <w:vertAlign w:val="baseline"/>
    </w:rPr>
  </w:style>
  <w:style w:type="character" w:customStyle="1" w:styleId="ListLabel2644">
    <w:name w:val="ListLabel 2644"/>
    <w:qFormat/>
    <w:rPr>
      <w:rFonts w:cs="Calibri"/>
      <w:b w:val="0"/>
      <w:i w:val="0"/>
      <w:strike w:val="0"/>
      <w:dstrike w:val="0"/>
      <w:color w:val="000000"/>
      <w:position w:val="0"/>
      <w:sz w:val="22"/>
      <w:szCs w:val="22"/>
      <w:u w:val="none"/>
      <w:vertAlign w:val="baseline"/>
    </w:rPr>
  </w:style>
  <w:style w:type="character" w:customStyle="1" w:styleId="ListLabel2645">
    <w:name w:val="ListLabel 2645"/>
    <w:qFormat/>
    <w:rPr>
      <w:rFonts w:cs="Calibri"/>
      <w:b w:val="0"/>
      <w:i w:val="0"/>
      <w:strike w:val="0"/>
      <w:dstrike w:val="0"/>
      <w:color w:val="000000"/>
      <w:position w:val="0"/>
      <w:sz w:val="22"/>
      <w:szCs w:val="22"/>
      <w:u w:val="none"/>
      <w:vertAlign w:val="baseline"/>
    </w:rPr>
  </w:style>
  <w:style w:type="character" w:customStyle="1" w:styleId="ListLabel2646">
    <w:name w:val="ListLabel 2646"/>
    <w:qFormat/>
    <w:rPr>
      <w:rFonts w:cs="Calibri"/>
      <w:b w:val="0"/>
      <w:i w:val="0"/>
      <w:strike w:val="0"/>
      <w:dstrike w:val="0"/>
      <w:color w:val="000000"/>
      <w:position w:val="0"/>
      <w:sz w:val="22"/>
      <w:szCs w:val="22"/>
      <w:u w:val="none"/>
      <w:vertAlign w:val="baseline"/>
    </w:rPr>
  </w:style>
  <w:style w:type="character" w:customStyle="1" w:styleId="ListLabel2647">
    <w:name w:val="ListLabel 2647"/>
    <w:qFormat/>
    <w:rPr>
      <w:rFonts w:cs="Calibri"/>
      <w:b w:val="0"/>
      <w:i w:val="0"/>
      <w:strike w:val="0"/>
      <w:dstrike w:val="0"/>
      <w:color w:val="000000"/>
      <w:position w:val="0"/>
      <w:sz w:val="22"/>
      <w:szCs w:val="22"/>
      <w:u w:val="none"/>
      <w:vertAlign w:val="baseline"/>
    </w:rPr>
  </w:style>
  <w:style w:type="character" w:customStyle="1" w:styleId="ListLabel2648">
    <w:name w:val="ListLabel 2648"/>
    <w:qFormat/>
    <w:rPr>
      <w:rFonts w:cs="Calibri"/>
      <w:b w:val="0"/>
      <w:i w:val="0"/>
      <w:strike w:val="0"/>
      <w:dstrike w:val="0"/>
      <w:color w:val="000000"/>
      <w:position w:val="0"/>
      <w:sz w:val="22"/>
      <w:szCs w:val="22"/>
      <w:u w:val="none"/>
      <w:vertAlign w:val="baseline"/>
    </w:rPr>
  </w:style>
  <w:style w:type="character" w:customStyle="1" w:styleId="ListLabel2649">
    <w:name w:val="ListLabel 2649"/>
    <w:qFormat/>
    <w:rPr>
      <w:rFonts w:cs="Calibri"/>
      <w:b w:val="0"/>
      <w:i w:val="0"/>
      <w:strike w:val="0"/>
      <w:dstrike w:val="0"/>
      <w:color w:val="000000"/>
      <w:position w:val="0"/>
      <w:sz w:val="22"/>
      <w:szCs w:val="22"/>
      <w:u w:val="none"/>
      <w:vertAlign w:val="baseline"/>
    </w:rPr>
  </w:style>
  <w:style w:type="character" w:customStyle="1" w:styleId="ListLabel2650">
    <w:name w:val="ListLabel 2650"/>
    <w:qFormat/>
    <w:rPr>
      <w:rFonts w:cs="Wingdings"/>
      <w:b w:val="0"/>
      <w:i w:val="0"/>
      <w:strike w:val="0"/>
      <w:dstrike w:val="0"/>
      <w:color w:val="000000"/>
      <w:position w:val="0"/>
      <w:sz w:val="22"/>
      <w:szCs w:val="22"/>
      <w:u w:val="none"/>
      <w:vertAlign w:val="baseline"/>
    </w:rPr>
  </w:style>
  <w:style w:type="character" w:customStyle="1" w:styleId="ListLabel2651">
    <w:name w:val="ListLabel 2651"/>
    <w:qFormat/>
    <w:rPr>
      <w:rFonts w:cs="Segoe UI Symbol"/>
      <w:b w:val="0"/>
      <w:i w:val="0"/>
      <w:strike w:val="0"/>
      <w:dstrike w:val="0"/>
      <w:color w:val="000000"/>
      <w:position w:val="0"/>
      <w:sz w:val="22"/>
      <w:szCs w:val="22"/>
      <w:u w:val="none"/>
      <w:vertAlign w:val="baseline"/>
    </w:rPr>
  </w:style>
  <w:style w:type="character" w:customStyle="1" w:styleId="ListLabel2652">
    <w:name w:val="ListLabel 2652"/>
    <w:qFormat/>
    <w:rPr>
      <w:rFonts w:cs="Segoe UI Symbol"/>
      <w:b w:val="0"/>
      <w:i w:val="0"/>
      <w:strike w:val="0"/>
      <w:dstrike w:val="0"/>
      <w:color w:val="000000"/>
      <w:position w:val="0"/>
      <w:sz w:val="22"/>
      <w:szCs w:val="22"/>
      <w:u w:val="none"/>
      <w:vertAlign w:val="baseline"/>
    </w:rPr>
  </w:style>
  <w:style w:type="character" w:customStyle="1" w:styleId="ListLabel2653">
    <w:name w:val="ListLabel 2653"/>
    <w:qFormat/>
    <w:rPr>
      <w:rFonts w:cs="Arial"/>
      <w:b w:val="0"/>
      <w:i w:val="0"/>
      <w:strike w:val="0"/>
      <w:dstrike w:val="0"/>
      <w:color w:val="000000"/>
      <w:position w:val="0"/>
      <w:sz w:val="22"/>
      <w:szCs w:val="22"/>
      <w:u w:val="none"/>
      <w:vertAlign w:val="baseline"/>
    </w:rPr>
  </w:style>
  <w:style w:type="character" w:customStyle="1" w:styleId="ListLabel2654">
    <w:name w:val="ListLabel 2654"/>
    <w:qFormat/>
    <w:rPr>
      <w:rFonts w:cs="Segoe UI Symbol"/>
      <w:b w:val="0"/>
      <w:i w:val="0"/>
      <w:strike w:val="0"/>
      <w:dstrike w:val="0"/>
      <w:color w:val="000000"/>
      <w:position w:val="0"/>
      <w:sz w:val="22"/>
      <w:szCs w:val="22"/>
      <w:u w:val="none"/>
      <w:vertAlign w:val="baseline"/>
    </w:rPr>
  </w:style>
  <w:style w:type="character" w:customStyle="1" w:styleId="ListLabel2655">
    <w:name w:val="ListLabel 2655"/>
    <w:qFormat/>
    <w:rPr>
      <w:rFonts w:cs="Segoe UI Symbol"/>
      <w:b w:val="0"/>
      <w:i w:val="0"/>
      <w:strike w:val="0"/>
      <w:dstrike w:val="0"/>
      <w:color w:val="000000"/>
      <w:position w:val="0"/>
      <w:sz w:val="22"/>
      <w:szCs w:val="22"/>
      <w:u w:val="none"/>
      <w:vertAlign w:val="baseline"/>
    </w:rPr>
  </w:style>
  <w:style w:type="character" w:customStyle="1" w:styleId="ListLabel2656">
    <w:name w:val="ListLabel 2656"/>
    <w:qFormat/>
    <w:rPr>
      <w:rFonts w:cs="Arial"/>
      <w:b w:val="0"/>
      <w:i w:val="0"/>
      <w:strike w:val="0"/>
      <w:dstrike w:val="0"/>
      <w:color w:val="000000"/>
      <w:position w:val="0"/>
      <w:sz w:val="22"/>
      <w:szCs w:val="22"/>
      <w:u w:val="none"/>
      <w:vertAlign w:val="baseline"/>
    </w:rPr>
  </w:style>
  <w:style w:type="character" w:customStyle="1" w:styleId="ListLabel2657">
    <w:name w:val="ListLabel 2657"/>
    <w:qFormat/>
    <w:rPr>
      <w:rFonts w:cs="Segoe UI Symbol"/>
      <w:b w:val="0"/>
      <w:i w:val="0"/>
      <w:strike w:val="0"/>
      <w:dstrike w:val="0"/>
      <w:color w:val="000000"/>
      <w:position w:val="0"/>
      <w:sz w:val="22"/>
      <w:szCs w:val="22"/>
      <w:u w:val="none"/>
      <w:vertAlign w:val="baseline"/>
    </w:rPr>
  </w:style>
  <w:style w:type="character" w:customStyle="1" w:styleId="ListLabel2658">
    <w:name w:val="ListLabel 2658"/>
    <w:qFormat/>
    <w:rPr>
      <w:rFonts w:cs="Segoe UI Symbol"/>
      <w:b w:val="0"/>
      <w:i w:val="0"/>
      <w:strike w:val="0"/>
      <w:dstrike w:val="0"/>
      <w:color w:val="000000"/>
      <w:position w:val="0"/>
      <w:sz w:val="22"/>
      <w:szCs w:val="22"/>
      <w:u w:val="none"/>
      <w:vertAlign w:val="baseline"/>
    </w:rPr>
  </w:style>
  <w:style w:type="character" w:customStyle="1" w:styleId="ListLabel2659">
    <w:name w:val="ListLabel 2659"/>
    <w:qFormat/>
    <w:rPr>
      <w:rFonts w:cs="Wingdings"/>
      <w:b w:val="0"/>
      <w:i w:val="0"/>
      <w:strike w:val="0"/>
      <w:dstrike w:val="0"/>
      <w:color w:val="000000"/>
      <w:position w:val="0"/>
      <w:sz w:val="22"/>
      <w:szCs w:val="22"/>
      <w:u w:val="none"/>
      <w:vertAlign w:val="baseline"/>
    </w:rPr>
  </w:style>
  <w:style w:type="character" w:customStyle="1" w:styleId="ListLabel2660">
    <w:name w:val="ListLabel 2660"/>
    <w:qFormat/>
    <w:rPr>
      <w:rFonts w:cs="Segoe UI Symbol"/>
      <w:b w:val="0"/>
      <w:i w:val="0"/>
      <w:strike w:val="0"/>
      <w:dstrike w:val="0"/>
      <w:color w:val="000000"/>
      <w:position w:val="0"/>
      <w:sz w:val="22"/>
      <w:szCs w:val="22"/>
      <w:u w:val="none"/>
      <w:vertAlign w:val="baseline"/>
    </w:rPr>
  </w:style>
  <w:style w:type="character" w:customStyle="1" w:styleId="ListLabel2661">
    <w:name w:val="ListLabel 2661"/>
    <w:qFormat/>
    <w:rPr>
      <w:rFonts w:cs="Segoe UI Symbol"/>
      <w:b w:val="0"/>
      <w:i w:val="0"/>
      <w:strike w:val="0"/>
      <w:dstrike w:val="0"/>
      <w:color w:val="000000"/>
      <w:position w:val="0"/>
      <w:sz w:val="22"/>
      <w:szCs w:val="22"/>
      <w:u w:val="none"/>
      <w:vertAlign w:val="baseline"/>
    </w:rPr>
  </w:style>
  <w:style w:type="character" w:customStyle="1" w:styleId="ListLabel2662">
    <w:name w:val="ListLabel 2662"/>
    <w:qFormat/>
    <w:rPr>
      <w:rFonts w:cs="Arial"/>
      <w:b w:val="0"/>
      <w:i w:val="0"/>
      <w:strike w:val="0"/>
      <w:dstrike w:val="0"/>
      <w:color w:val="000000"/>
      <w:position w:val="0"/>
      <w:sz w:val="22"/>
      <w:szCs w:val="22"/>
      <w:u w:val="none"/>
      <w:vertAlign w:val="baseline"/>
    </w:rPr>
  </w:style>
  <w:style w:type="character" w:customStyle="1" w:styleId="ListLabel2663">
    <w:name w:val="ListLabel 2663"/>
    <w:qFormat/>
    <w:rPr>
      <w:rFonts w:cs="Segoe UI Symbol"/>
      <w:b w:val="0"/>
      <w:i w:val="0"/>
      <w:strike w:val="0"/>
      <w:dstrike w:val="0"/>
      <w:color w:val="000000"/>
      <w:position w:val="0"/>
      <w:sz w:val="22"/>
      <w:szCs w:val="22"/>
      <w:u w:val="none"/>
      <w:vertAlign w:val="baseline"/>
    </w:rPr>
  </w:style>
  <w:style w:type="character" w:customStyle="1" w:styleId="ListLabel2664">
    <w:name w:val="ListLabel 2664"/>
    <w:qFormat/>
    <w:rPr>
      <w:rFonts w:cs="Segoe UI Symbol"/>
      <w:b w:val="0"/>
      <w:i w:val="0"/>
      <w:strike w:val="0"/>
      <w:dstrike w:val="0"/>
      <w:color w:val="000000"/>
      <w:position w:val="0"/>
      <w:sz w:val="22"/>
      <w:szCs w:val="22"/>
      <w:u w:val="none"/>
      <w:vertAlign w:val="baseline"/>
    </w:rPr>
  </w:style>
  <w:style w:type="character" w:customStyle="1" w:styleId="ListLabel2665">
    <w:name w:val="ListLabel 2665"/>
    <w:qFormat/>
    <w:rPr>
      <w:rFonts w:cs="Arial"/>
      <w:b w:val="0"/>
      <w:i w:val="0"/>
      <w:strike w:val="0"/>
      <w:dstrike w:val="0"/>
      <w:color w:val="000000"/>
      <w:position w:val="0"/>
      <w:sz w:val="22"/>
      <w:szCs w:val="22"/>
      <w:u w:val="none"/>
      <w:vertAlign w:val="baseline"/>
    </w:rPr>
  </w:style>
  <w:style w:type="character" w:customStyle="1" w:styleId="ListLabel2666">
    <w:name w:val="ListLabel 2666"/>
    <w:qFormat/>
    <w:rPr>
      <w:rFonts w:cs="Segoe UI Symbol"/>
      <w:b w:val="0"/>
      <w:i w:val="0"/>
      <w:strike w:val="0"/>
      <w:dstrike w:val="0"/>
      <w:color w:val="000000"/>
      <w:position w:val="0"/>
      <w:sz w:val="22"/>
      <w:szCs w:val="22"/>
      <w:u w:val="none"/>
      <w:vertAlign w:val="baseline"/>
    </w:rPr>
  </w:style>
  <w:style w:type="character" w:customStyle="1" w:styleId="ListLabel2667">
    <w:name w:val="ListLabel 2667"/>
    <w:qFormat/>
    <w:rPr>
      <w:rFonts w:cs="Segoe UI Symbol"/>
      <w:b w:val="0"/>
      <w:i w:val="0"/>
      <w:strike w:val="0"/>
      <w:dstrike w:val="0"/>
      <w:color w:val="000000"/>
      <w:position w:val="0"/>
      <w:sz w:val="22"/>
      <w:szCs w:val="22"/>
      <w:u w:val="none"/>
      <w:vertAlign w:val="baseline"/>
    </w:rPr>
  </w:style>
  <w:style w:type="character" w:customStyle="1" w:styleId="ListLabel2668">
    <w:name w:val="ListLabel 2668"/>
    <w:qFormat/>
    <w:rPr>
      <w:rFonts w:cs="Wingdings"/>
      <w:b w:val="0"/>
      <w:i w:val="0"/>
      <w:strike w:val="0"/>
      <w:dstrike w:val="0"/>
      <w:color w:val="000000"/>
      <w:position w:val="0"/>
      <w:sz w:val="22"/>
      <w:szCs w:val="22"/>
      <w:u w:val="none"/>
      <w:vertAlign w:val="baseline"/>
    </w:rPr>
  </w:style>
  <w:style w:type="character" w:customStyle="1" w:styleId="ListLabel2669">
    <w:name w:val="ListLabel 2669"/>
    <w:qFormat/>
    <w:rPr>
      <w:rFonts w:cs="Calibri"/>
      <w:b w:val="0"/>
      <w:i w:val="0"/>
      <w:strike w:val="0"/>
      <w:dstrike w:val="0"/>
      <w:color w:val="000000"/>
      <w:position w:val="0"/>
      <w:sz w:val="22"/>
      <w:szCs w:val="22"/>
      <w:u w:val="none"/>
      <w:vertAlign w:val="baseline"/>
    </w:rPr>
  </w:style>
  <w:style w:type="character" w:customStyle="1" w:styleId="ListLabel2670">
    <w:name w:val="ListLabel 2670"/>
    <w:qFormat/>
    <w:rPr>
      <w:rFonts w:cs="Calibri"/>
      <w:b w:val="0"/>
      <w:i w:val="0"/>
      <w:strike w:val="0"/>
      <w:dstrike w:val="0"/>
      <w:color w:val="000000"/>
      <w:position w:val="0"/>
      <w:sz w:val="22"/>
      <w:szCs w:val="22"/>
      <w:u w:val="none"/>
      <w:vertAlign w:val="baseline"/>
    </w:rPr>
  </w:style>
  <w:style w:type="character" w:customStyle="1" w:styleId="ListLabel2671">
    <w:name w:val="ListLabel 2671"/>
    <w:qFormat/>
    <w:rPr>
      <w:rFonts w:cs="Calibri"/>
      <w:b w:val="0"/>
      <w:i w:val="0"/>
      <w:strike w:val="0"/>
      <w:dstrike w:val="0"/>
      <w:color w:val="000000"/>
      <w:position w:val="0"/>
      <w:sz w:val="22"/>
      <w:szCs w:val="22"/>
      <w:u w:val="none"/>
      <w:vertAlign w:val="baseline"/>
    </w:rPr>
  </w:style>
  <w:style w:type="character" w:customStyle="1" w:styleId="ListLabel2672">
    <w:name w:val="ListLabel 2672"/>
    <w:qFormat/>
    <w:rPr>
      <w:rFonts w:cs="Calibri"/>
      <w:b w:val="0"/>
      <w:i w:val="0"/>
      <w:strike w:val="0"/>
      <w:dstrike w:val="0"/>
      <w:color w:val="000000"/>
      <w:position w:val="0"/>
      <w:sz w:val="22"/>
      <w:szCs w:val="22"/>
      <w:u w:val="none"/>
      <w:vertAlign w:val="baseline"/>
    </w:rPr>
  </w:style>
  <w:style w:type="character" w:customStyle="1" w:styleId="ListLabel2673">
    <w:name w:val="ListLabel 2673"/>
    <w:qFormat/>
    <w:rPr>
      <w:rFonts w:cs="Calibri"/>
      <w:b w:val="0"/>
      <w:i w:val="0"/>
      <w:strike w:val="0"/>
      <w:dstrike w:val="0"/>
      <w:color w:val="000000"/>
      <w:position w:val="0"/>
      <w:sz w:val="22"/>
      <w:szCs w:val="22"/>
      <w:u w:val="none"/>
      <w:vertAlign w:val="baseline"/>
    </w:rPr>
  </w:style>
  <w:style w:type="character" w:customStyle="1" w:styleId="ListLabel2674">
    <w:name w:val="ListLabel 2674"/>
    <w:qFormat/>
    <w:rPr>
      <w:rFonts w:cs="Calibri"/>
      <w:b w:val="0"/>
      <w:i w:val="0"/>
      <w:strike w:val="0"/>
      <w:dstrike w:val="0"/>
      <w:color w:val="000000"/>
      <w:position w:val="0"/>
      <w:sz w:val="22"/>
      <w:szCs w:val="22"/>
      <w:u w:val="none"/>
      <w:vertAlign w:val="baseline"/>
    </w:rPr>
  </w:style>
  <w:style w:type="character" w:customStyle="1" w:styleId="ListLabel2675">
    <w:name w:val="ListLabel 2675"/>
    <w:qFormat/>
    <w:rPr>
      <w:rFonts w:cs="Calibri"/>
      <w:b w:val="0"/>
      <w:i w:val="0"/>
      <w:strike w:val="0"/>
      <w:dstrike w:val="0"/>
      <w:color w:val="000000"/>
      <w:position w:val="0"/>
      <w:sz w:val="22"/>
      <w:szCs w:val="22"/>
      <w:u w:val="none"/>
      <w:vertAlign w:val="baseline"/>
    </w:rPr>
  </w:style>
  <w:style w:type="character" w:customStyle="1" w:styleId="ListLabel2676">
    <w:name w:val="ListLabel 2676"/>
    <w:qFormat/>
    <w:rPr>
      <w:rFonts w:cs="Calibri"/>
      <w:b w:val="0"/>
      <w:i w:val="0"/>
      <w:strike w:val="0"/>
      <w:dstrike w:val="0"/>
      <w:color w:val="000000"/>
      <w:position w:val="0"/>
      <w:sz w:val="22"/>
      <w:szCs w:val="22"/>
      <w:u w:val="none"/>
      <w:vertAlign w:val="baseline"/>
    </w:rPr>
  </w:style>
  <w:style w:type="character" w:customStyle="1" w:styleId="ListLabel2677">
    <w:name w:val="ListLabel 2677"/>
    <w:qFormat/>
    <w:rPr>
      <w:rFonts w:cs="Symbol"/>
      <w:b w:val="0"/>
      <w:i w:val="0"/>
      <w:strike w:val="0"/>
      <w:dstrike w:val="0"/>
      <w:color w:val="000000"/>
      <w:position w:val="0"/>
      <w:sz w:val="22"/>
      <w:szCs w:val="22"/>
      <w:u w:val="none"/>
      <w:vertAlign w:val="baseline"/>
    </w:rPr>
  </w:style>
  <w:style w:type="character" w:customStyle="1" w:styleId="ListLabel2678">
    <w:name w:val="ListLabel 2678"/>
    <w:qFormat/>
    <w:rPr>
      <w:rFonts w:cs="Calibri"/>
      <w:b w:val="0"/>
      <w:i w:val="0"/>
      <w:strike w:val="0"/>
      <w:dstrike w:val="0"/>
      <w:color w:val="000000"/>
      <w:position w:val="0"/>
      <w:sz w:val="22"/>
      <w:szCs w:val="22"/>
      <w:u w:val="none"/>
      <w:vertAlign w:val="baseline"/>
    </w:rPr>
  </w:style>
  <w:style w:type="character" w:customStyle="1" w:styleId="ListLabel2679">
    <w:name w:val="ListLabel 2679"/>
    <w:qFormat/>
    <w:rPr>
      <w:rFonts w:cs="Calibri"/>
      <w:b w:val="0"/>
      <w:i w:val="0"/>
      <w:strike w:val="0"/>
      <w:dstrike w:val="0"/>
      <w:color w:val="000000"/>
      <w:position w:val="0"/>
      <w:sz w:val="22"/>
      <w:szCs w:val="22"/>
      <w:u w:val="none"/>
      <w:vertAlign w:val="baseline"/>
    </w:rPr>
  </w:style>
  <w:style w:type="character" w:customStyle="1" w:styleId="ListLabel2680">
    <w:name w:val="ListLabel 2680"/>
    <w:qFormat/>
    <w:rPr>
      <w:rFonts w:cs="Calibri"/>
      <w:b w:val="0"/>
      <w:i w:val="0"/>
      <w:strike w:val="0"/>
      <w:dstrike w:val="0"/>
      <w:color w:val="000000"/>
      <w:position w:val="0"/>
      <w:sz w:val="22"/>
      <w:szCs w:val="22"/>
      <w:u w:val="none"/>
      <w:vertAlign w:val="baseline"/>
    </w:rPr>
  </w:style>
  <w:style w:type="character" w:customStyle="1" w:styleId="ListLabel2681">
    <w:name w:val="ListLabel 2681"/>
    <w:qFormat/>
    <w:rPr>
      <w:rFonts w:cs="Calibri"/>
      <w:b w:val="0"/>
      <w:i w:val="0"/>
      <w:strike w:val="0"/>
      <w:dstrike w:val="0"/>
      <w:color w:val="000000"/>
      <w:position w:val="0"/>
      <w:sz w:val="22"/>
      <w:szCs w:val="22"/>
      <w:u w:val="none"/>
      <w:vertAlign w:val="baseline"/>
    </w:rPr>
  </w:style>
  <w:style w:type="character" w:customStyle="1" w:styleId="ListLabel2682">
    <w:name w:val="ListLabel 2682"/>
    <w:qFormat/>
    <w:rPr>
      <w:rFonts w:cs="Calibri"/>
      <w:b w:val="0"/>
      <w:i w:val="0"/>
      <w:strike w:val="0"/>
      <w:dstrike w:val="0"/>
      <w:color w:val="000000"/>
      <w:position w:val="0"/>
      <w:sz w:val="22"/>
      <w:szCs w:val="22"/>
      <w:u w:val="none"/>
      <w:vertAlign w:val="baseline"/>
    </w:rPr>
  </w:style>
  <w:style w:type="character" w:customStyle="1" w:styleId="ListLabel2683">
    <w:name w:val="ListLabel 2683"/>
    <w:qFormat/>
    <w:rPr>
      <w:rFonts w:cs="Calibri"/>
      <w:b w:val="0"/>
      <w:i w:val="0"/>
      <w:strike w:val="0"/>
      <w:dstrike w:val="0"/>
      <w:color w:val="000000"/>
      <w:position w:val="0"/>
      <w:sz w:val="22"/>
      <w:szCs w:val="22"/>
      <w:u w:val="none"/>
      <w:vertAlign w:val="baseline"/>
    </w:rPr>
  </w:style>
  <w:style w:type="character" w:customStyle="1" w:styleId="ListLabel2684">
    <w:name w:val="ListLabel 2684"/>
    <w:qFormat/>
    <w:rPr>
      <w:rFonts w:cs="Calibri"/>
      <w:b w:val="0"/>
      <w:i w:val="0"/>
      <w:strike w:val="0"/>
      <w:dstrike w:val="0"/>
      <w:color w:val="000000"/>
      <w:position w:val="0"/>
      <w:sz w:val="22"/>
      <w:szCs w:val="22"/>
      <w:u w:val="none"/>
      <w:vertAlign w:val="baseline"/>
    </w:rPr>
  </w:style>
  <w:style w:type="character" w:customStyle="1" w:styleId="ListLabel2685">
    <w:name w:val="ListLabel 2685"/>
    <w:qFormat/>
    <w:rPr>
      <w:rFonts w:cs="Calibri"/>
      <w:b w:val="0"/>
      <w:i w:val="0"/>
      <w:strike w:val="0"/>
      <w:dstrike w:val="0"/>
      <w:color w:val="000000"/>
      <w:position w:val="0"/>
      <w:sz w:val="22"/>
      <w:szCs w:val="22"/>
      <w:u w:val="none"/>
      <w:vertAlign w:val="baseline"/>
    </w:rPr>
  </w:style>
  <w:style w:type="character" w:customStyle="1" w:styleId="ListLabel2686">
    <w:name w:val="ListLabel 2686"/>
    <w:qFormat/>
    <w:rPr>
      <w:rFonts w:ascii="Arial Narrow" w:hAnsi="Arial Narrow" w:cs="Courier New"/>
      <w:b/>
    </w:rPr>
  </w:style>
  <w:style w:type="character" w:customStyle="1" w:styleId="ListLabel2687">
    <w:name w:val="ListLabel 2687"/>
    <w:qFormat/>
    <w:rPr>
      <w:rFonts w:cs="Courier New"/>
    </w:rPr>
  </w:style>
  <w:style w:type="character" w:customStyle="1" w:styleId="ListLabel2688">
    <w:name w:val="ListLabel 2688"/>
    <w:qFormat/>
    <w:rPr>
      <w:rFonts w:cs="Wingdings"/>
    </w:rPr>
  </w:style>
  <w:style w:type="character" w:customStyle="1" w:styleId="ListLabel2689">
    <w:name w:val="ListLabel 2689"/>
    <w:qFormat/>
    <w:rPr>
      <w:rFonts w:cs="Symbol"/>
    </w:rPr>
  </w:style>
  <w:style w:type="character" w:customStyle="1" w:styleId="ListLabel2690">
    <w:name w:val="ListLabel 2690"/>
    <w:qFormat/>
    <w:rPr>
      <w:rFonts w:cs="Courier New"/>
    </w:rPr>
  </w:style>
  <w:style w:type="character" w:customStyle="1" w:styleId="ListLabel2691">
    <w:name w:val="ListLabel 2691"/>
    <w:qFormat/>
    <w:rPr>
      <w:rFonts w:cs="Wingdings"/>
    </w:rPr>
  </w:style>
  <w:style w:type="character" w:customStyle="1" w:styleId="ListLabel2692">
    <w:name w:val="ListLabel 2692"/>
    <w:qFormat/>
    <w:rPr>
      <w:rFonts w:cs="Symbol"/>
    </w:rPr>
  </w:style>
  <w:style w:type="character" w:customStyle="1" w:styleId="ListLabel2693">
    <w:name w:val="ListLabel 2693"/>
    <w:qFormat/>
    <w:rPr>
      <w:rFonts w:cs="Courier New"/>
    </w:rPr>
  </w:style>
  <w:style w:type="character" w:customStyle="1" w:styleId="ListLabel2694">
    <w:name w:val="ListLabel 2694"/>
    <w:qFormat/>
    <w:rPr>
      <w:rFonts w:cs="Wingdings"/>
    </w:rPr>
  </w:style>
  <w:style w:type="character" w:customStyle="1" w:styleId="ListLabel2695">
    <w:name w:val="ListLabel 2695"/>
    <w:qFormat/>
    <w:rPr>
      <w:rFonts w:ascii="Arial" w:hAnsi="Arial" w:cs="Arial"/>
      <w:sz w:val="22"/>
      <w:szCs w:val="22"/>
    </w:rPr>
  </w:style>
  <w:style w:type="character" w:customStyle="1" w:styleId="ListLabel2696">
    <w:name w:val="ListLabel 2696"/>
    <w:qFormat/>
  </w:style>
  <w:style w:type="character" w:customStyle="1" w:styleId="ListLabel2697">
    <w:name w:val="ListLabel 2697"/>
    <w:qFormat/>
    <w:rPr>
      <w:rFonts w:ascii="Arial" w:hAnsi="Arial" w:cs="Calibri"/>
      <w:sz w:val="22"/>
    </w:rPr>
  </w:style>
  <w:style w:type="character" w:customStyle="1" w:styleId="ListLabel2698">
    <w:name w:val="ListLabel 2698"/>
    <w:qFormat/>
    <w:rPr>
      <w:rFonts w:cs="Courier New"/>
    </w:rPr>
  </w:style>
  <w:style w:type="character" w:customStyle="1" w:styleId="ListLabel2699">
    <w:name w:val="ListLabel 2699"/>
    <w:qFormat/>
    <w:rPr>
      <w:rFonts w:cs="Wingdings"/>
    </w:rPr>
  </w:style>
  <w:style w:type="character" w:customStyle="1" w:styleId="ListLabel2700">
    <w:name w:val="ListLabel 2700"/>
    <w:qFormat/>
    <w:rPr>
      <w:rFonts w:cs="Symbol"/>
    </w:rPr>
  </w:style>
  <w:style w:type="character" w:customStyle="1" w:styleId="ListLabel2701">
    <w:name w:val="ListLabel 2701"/>
    <w:qFormat/>
    <w:rPr>
      <w:rFonts w:cs="Courier New"/>
    </w:rPr>
  </w:style>
  <w:style w:type="character" w:customStyle="1" w:styleId="ListLabel2702">
    <w:name w:val="ListLabel 2702"/>
    <w:qFormat/>
    <w:rPr>
      <w:rFonts w:cs="Wingdings"/>
    </w:rPr>
  </w:style>
  <w:style w:type="character" w:customStyle="1" w:styleId="ListLabel2703">
    <w:name w:val="ListLabel 2703"/>
    <w:qFormat/>
    <w:rPr>
      <w:rFonts w:cs="Symbol"/>
    </w:rPr>
  </w:style>
  <w:style w:type="character" w:customStyle="1" w:styleId="ListLabel2704">
    <w:name w:val="ListLabel 2704"/>
    <w:qFormat/>
    <w:rPr>
      <w:rFonts w:cs="Courier New"/>
    </w:rPr>
  </w:style>
  <w:style w:type="character" w:customStyle="1" w:styleId="ListLabel2705">
    <w:name w:val="ListLabel 2705"/>
    <w:qFormat/>
    <w:rPr>
      <w:rFonts w:cs="Wingdings"/>
    </w:rPr>
  </w:style>
  <w:style w:type="character" w:customStyle="1" w:styleId="ListLabel2706">
    <w:name w:val="ListLabel 2706"/>
    <w:qFormat/>
    <w:rPr>
      <w:rFonts w:ascii="Arial" w:hAnsi="Arial" w:cs="Wingdings"/>
      <w:b/>
      <w:sz w:val="22"/>
    </w:rPr>
  </w:style>
  <w:style w:type="character" w:customStyle="1" w:styleId="ListLabel2707">
    <w:name w:val="ListLabel 2707"/>
    <w:qFormat/>
    <w:rPr>
      <w:rFonts w:cs="Courier New"/>
    </w:rPr>
  </w:style>
  <w:style w:type="character" w:customStyle="1" w:styleId="ListLabel2708">
    <w:name w:val="ListLabel 2708"/>
    <w:qFormat/>
    <w:rPr>
      <w:rFonts w:cs="Wingdings"/>
    </w:rPr>
  </w:style>
  <w:style w:type="character" w:customStyle="1" w:styleId="ListLabel2709">
    <w:name w:val="ListLabel 2709"/>
    <w:qFormat/>
    <w:rPr>
      <w:rFonts w:cs="Symbol"/>
    </w:rPr>
  </w:style>
  <w:style w:type="character" w:customStyle="1" w:styleId="ListLabel2710">
    <w:name w:val="ListLabel 2710"/>
    <w:qFormat/>
    <w:rPr>
      <w:rFonts w:cs="Courier New"/>
    </w:rPr>
  </w:style>
  <w:style w:type="character" w:customStyle="1" w:styleId="ListLabel2711">
    <w:name w:val="ListLabel 2711"/>
    <w:qFormat/>
    <w:rPr>
      <w:rFonts w:cs="Wingdings"/>
    </w:rPr>
  </w:style>
  <w:style w:type="character" w:customStyle="1" w:styleId="ListLabel2712">
    <w:name w:val="ListLabel 2712"/>
    <w:qFormat/>
    <w:rPr>
      <w:rFonts w:cs="Symbol"/>
    </w:rPr>
  </w:style>
  <w:style w:type="character" w:customStyle="1" w:styleId="ListLabel2713">
    <w:name w:val="ListLabel 2713"/>
    <w:qFormat/>
    <w:rPr>
      <w:rFonts w:cs="Courier New"/>
    </w:rPr>
  </w:style>
  <w:style w:type="character" w:customStyle="1" w:styleId="ListLabel2714">
    <w:name w:val="ListLabel 2714"/>
    <w:qFormat/>
    <w:rPr>
      <w:rFonts w:cs="Wingdings"/>
    </w:rPr>
  </w:style>
  <w:style w:type="character" w:customStyle="1" w:styleId="ListLabel2715">
    <w:name w:val="ListLabel 2715"/>
    <w:qFormat/>
    <w:rPr>
      <w:rFonts w:ascii="Arial" w:hAnsi="Arial" w:cs="Wingdings"/>
      <w:b/>
      <w:sz w:val="22"/>
    </w:rPr>
  </w:style>
  <w:style w:type="character" w:customStyle="1" w:styleId="ListLabel2716">
    <w:name w:val="ListLabel 2716"/>
    <w:qFormat/>
    <w:rPr>
      <w:rFonts w:cs="Courier New"/>
    </w:rPr>
  </w:style>
  <w:style w:type="character" w:customStyle="1" w:styleId="ListLabel2717">
    <w:name w:val="ListLabel 2717"/>
    <w:qFormat/>
    <w:rPr>
      <w:rFonts w:cs="Wingdings"/>
    </w:rPr>
  </w:style>
  <w:style w:type="character" w:customStyle="1" w:styleId="ListLabel2718">
    <w:name w:val="ListLabel 2718"/>
    <w:qFormat/>
    <w:rPr>
      <w:rFonts w:cs="Symbol"/>
    </w:rPr>
  </w:style>
  <w:style w:type="character" w:customStyle="1" w:styleId="ListLabel2719">
    <w:name w:val="ListLabel 2719"/>
    <w:qFormat/>
    <w:rPr>
      <w:rFonts w:cs="Courier New"/>
    </w:rPr>
  </w:style>
  <w:style w:type="character" w:customStyle="1" w:styleId="ListLabel2720">
    <w:name w:val="ListLabel 2720"/>
    <w:qFormat/>
    <w:rPr>
      <w:rFonts w:cs="Wingdings"/>
    </w:rPr>
  </w:style>
  <w:style w:type="character" w:customStyle="1" w:styleId="ListLabel2721">
    <w:name w:val="ListLabel 2721"/>
    <w:qFormat/>
    <w:rPr>
      <w:rFonts w:cs="Symbol"/>
    </w:rPr>
  </w:style>
  <w:style w:type="character" w:customStyle="1" w:styleId="ListLabel2722">
    <w:name w:val="ListLabel 2722"/>
    <w:qFormat/>
    <w:rPr>
      <w:rFonts w:cs="Courier New"/>
    </w:rPr>
  </w:style>
  <w:style w:type="character" w:customStyle="1" w:styleId="ListLabel2723">
    <w:name w:val="ListLabel 2723"/>
    <w:qFormat/>
    <w:rPr>
      <w:rFonts w:cs="Wingdings"/>
    </w:rPr>
  </w:style>
  <w:style w:type="character" w:customStyle="1" w:styleId="ListLabel2724">
    <w:name w:val="ListLabel 2724"/>
    <w:qFormat/>
    <w:rPr>
      <w:rFonts w:ascii="Arial" w:hAnsi="Arial" w:cs="Wingdings"/>
      <w:sz w:val="22"/>
    </w:rPr>
  </w:style>
  <w:style w:type="character" w:customStyle="1" w:styleId="ListLabel2725">
    <w:name w:val="ListLabel 2725"/>
    <w:qFormat/>
    <w:rPr>
      <w:rFonts w:cs="Courier New"/>
    </w:rPr>
  </w:style>
  <w:style w:type="character" w:customStyle="1" w:styleId="ListLabel2726">
    <w:name w:val="ListLabel 2726"/>
    <w:qFormat/>
    <w:rPr>
      <w:rFonts w:cs="Wingdings"/>
    </w:rPr>
  </w:style>
  <w:style w:type="character" w:customStyle="1" w:styleId="ListLabel2727">
    <w:name w:val="ListLabel 2727"/>
    <w:qFormat/>
    <w:rPr>
      <w:rFonts w:cs="Symbol"/>
    </w:rPr>
  </w:style>
  <w:style w:type="character" w:customStyle="1" w:styleId="ListLabel2728">
    <w:name w:val="ListLabel 2728"/>
    <w:qFormat/>
    <w:rPr>
      <w:rFonts w:cs="Courier New"/>
    </w:rPr>
  </w:style>
  <w:style w:type="character" w:customStyle="1" w:styleId="ListLabel2729">
    <w:name w:val="ListLabel 2729"/>
    <w:qFormat/>
    <w:rPr>
      <w:rFonts w:cs="Wingdings"/>
    </w:rPr>
  </w:style>
  <w:style w:type="character" w:customStyle="1" w:styleId="ListLabel2730">
    <w:name w:val="ListLabel 2730"/>
    <w:qFormat/>
    <w:rPr>
      <w:rFonts w:cs="Symbol"/>
    </w:rPr>
  </w:style>
  <w:style w:type="character" w:customStyle="1" w:styleId="ListLabel2731">
    <w:name w:val="ListLabel 2731"/>
    <w:qFormat/>
    <w:rPr>
      <w:rFonts w:cs="Courier New"/>
    </w:rPr>
  </w:style>
  <w:style w:type="character" w:customStyle="1" w:styleId="ListLabel2732">
    <w:name w:val="ListLabel 2732"/>
    <w:qFormat/>
    <w:rPr>
      <w:rFonts w:cs="Wingdings"/>
    </w:rPr>
  </w:style>
  <w:style w:type="character" w:customStyle="1" w:styleId="ListLabel2733">
    <w:name w:val="ListLabel 2733"/>
    <w:qFormat/>
    <w:rPr>
      <w:rFonts w:ascii="Arial" w:hAnsi="Arial" w:cs="Wingdings"/>
      <w:b/>
      <w:sz w:val="22"/>
    </w:rPr>
  </w:style>
  <w:style w:type="character" w:customStyle="1" w:styleId="ListLabel2734">
    <w:name w:val="ListLabel 2734"/>
    <w:qFormat/>
    <w:rPr>
      <w:rFonts w:cs="Courier New"/>
    </w:rPr>
  </w:style>
  <w:style w:type="character" w:customStyle="1" w:styleId="ListLabel2735">
    <w:name w:val="ListLabel 2735"/>
    <w:qFormat/>
    <w:rPr>
      <w:rFonts w:cs="Wingdings"/>
    </w:rPr>
  </w:style>
  <w:style w:type="character" w:customStyle="1" w:styleId="ListLabel2736">
    <w:name w:val="ListLabel 2736"/>
    <w:qFormat/>
    <w:rPr>
      <w:rFonts w:cs="Symbol"/>
    </w:rPr>
  </w:style>
  <w:style w:type="character" w:customStyle="1" w:styleId="ListLabel2737">
    <w:name w:val="ListLabel 2737"/>
    <w:qFormat/>
    <w:rPr>
      <w:rFonts w:cs="Courier New"/>
    </w:rPr>
  </w:style>
  <w:style w:type="character" w:customStyle="1" w:styleId="ListLabel2738">
    <w:name w:val="ListLabel 2738"/>
    <w:qFormat/>
    <w:rPr>
      <w:rFonts w:cs="Wingdings"/>
    </w:rPr>
  </w:style>
  <w:style w:type="character" w:customStyle="1" w:styleId="ListLabel2739">
    <w:name w:val="ListLabel 2739"/>
    <w:qFormat/>
    <w:rPr>
      <w:rFonts w:cs="Symbol"/>
    </w:rPr>
  </w:style>
  <w:style w:type="character" w:customStyle="1" w:styleId="ListLabel2740">
    <w:name w:val="ListLabel 2740"/>
    <w:qFormat/>
    <w:rPr>
      <w:rFonts w:cs="Courier New"/>
    </w:rPr>
  </w:style>
  <w:style w:type="character" w:customStyle="1" w:styleId="ListLabel2741">
    <w:name w:val="ListLabel 2741"/>
    <w:qFormat/>
    <w:rPr>
      <w:rFonts w:cs="Wingdings"/>
    </w:rPr>
  </w:style>
  <w:style w:type="character" w:customStyle="1" w:styleId="ListLabel2742">
    <w:name w:val="ListLabel 2742"/>
    <w:qFormat/>
    <w:rPr>
      <w:rFonts w:cs="Wingdings"/>
      <w:sz w:val="22"/>
    </w:rPr>
  </w:style>
  <w:style w:type="character" w:customStyle="1" w:styleId="ListLabel2743">
    <w:name w:val="ListLabel 2743"/>
    <w:qFormat/>
    <w:rPr>
      <w:rFonts w:cs="Courier New"/>
    </w:rPr>
  </w:style>
  <w:style w:type="character" w:customStyle="1" w:styleId="ListLabel2744">
    <w:name w:val="ListLabel 2744"/>
    <w:qFormat/>
    <w:rPr>
      <w:rFonts w:cs="Wingdings"/>
    </w:rPr>
  </w:style>
  <w:style w:type="character" w:customStyle="1" w:styleId="ListLabel2745">
    <w:name w:val="ListLabel 2745"/>
    <w:qFormat/>
    <w:rPr>
      <w:rFonts w:cs="Symbol"/>
    </w:rPr>
  </w:style>
  <w:style w:type="character" w:customStyle="1" w:styleId="ListLabel2746">
    <w:name w:val="ListLabel 2746"/>
    <w:qFormat/>
    <w:rPr>
      <w:rFonts w:cs="Courier New"/>
    </w:rPr>
  </w:style>
  <w:style w:type="character" w:customStyle="1" w:styleId="ListLabel2747">
    <w:name w:val="ListLabel 2747"/>
    <w:qFormat/>
    <w:rPr>
      <w:rFonts w:cs="Wingdings"/>
    </w:rPr>
  </w:style>
  <w:style w:type="character" w:customStyle="1" w:styleId="ListLabel2748">
    <w:name w:val="ListLabel 2748"/>
    <w:qFormat/>
    <w:rPr>
      <w:rFonts w:cs="Symbol"/>
    </w:rPr>
  </w:style>
  <w:style w:type="character" w:customStyle="1" w:styleId="ListLabel2749">
    <w:name w:val="ListLabel 2749"/>
    <w:qFormat/>
    <w:rPr>
      <w:rFonts w:cs="Courier New"/>
    </w:rPr>
  </w:style>
  <w:style w:type="character" w:customStyle="1" w:styleId="ListLabel2750">
    <w:name w:val="ListLabel 2750"/>
    <w:qFormat/>
    <w:rPr>
      <w:rFonts w:cs="Wingdings"/>
    </w:rPr>
  </w:style>
  <w:style w:type="character" w:customStyle="1" w:styleId="ListLabel2751">
    <w:name w:val="ListLabel 2751"/>
    <w:qFormat/>
    <w:rPr>
      <w:rFonts w:cs="Wingdings"/>
      <w:b/>
      <w:sz w:val="22"/>
    </w:rPr>
  </w:style>
  <w:style w:type="character" w:customStyle="1" w:styleId="ListLabel2752">
    <w:name w:val="ListLabel 2752"/>
    <w:qFormat/>
    <w:rPr>
      <w:rFonts w:cs="Courier New"/>
    </w:rPr>
  </w:style>
  <w:style w:type="character" w:customStyle="1" w:styleId="ListLabel2753">
    <w:name w:val="ListLabel 2753"/>
    <w:qFormat/>
    <w:rPr>
      <w:rFonts w:cs="Wingdings"/>
    </w:rPr>
  </w:style>
  <w:style w:type="character" w:customStyle="1" w:styleId="ListLabel2754">
    <w:name w:val="ListLabel 2754"/>
    <w:qFormat/>
    <w:rPr>
      <w:rFonts w:cs="Symbol"/>
    </w:rPr>
  </w:style>
  <w:style w:type="character" w:customStyle="1" w:styleId="ListLabel2755">
    <w:name w:val="ListLabel 2755"/>
    <w:qFormat/>
    <w:rPr>
      <w:rFonts w:cs="Courier New"/>
    </w:rPr>
  </w:style>
  <w:style w:type="character" w:customStyle="1" w:styleId="ListLabel2756">
    <w:name w:val="ListLabel 2756"/>
    <w:qFormat/>
    <w:rPr>
      <w:rFonts w:cs="Wingdings"/>
    </w:rPr>
  </w:style>
  <w:style w:type="character" w:customStyle="1" w:styleId="ListLabel2757">
    <w:name w:val="ListLabel 2757"/>
    <w:qFormat/>
    <w:rPr>
      <w:rFonts w:cs="Symbol"/>
    </w:rPr>
  </w:style>
  <w:style w:type="character" w:customStyle="1" w:styleId="ListLabel2758">
    <w:name w:val="ListLabel 2758"/>
    <w:qFormat/>
    <w:rPr>
      <w:rFonts w:cs="Courier New"/>
    </w:rPr>
  </w:style>
  <w:style w:type="character" w:customStyle="1" w:styleId="ListLabel2759">
    <w:name w:val="ListLabel 2759"/>
    <w:qFormat/>
    <w:rPr>
      <w:rFonts w:cs="Wingdings"/>
    </w:rPr>
  </w:style>
  <w:style w:type="character" w:customStyle="1" w:styleId="ListLabel2760">
    <w:name w:val="ListLabel 2760"/>
    <w:qFormat/>
    <w:rPr>
      <w:rFonts w:ascii="Arial" w:hAnsi="Arial" w:cs="Wingdings"/>
      <w:b/>
      <w:sz w:val="22"/>
    </w:rPr>
  </w:style>
  <w:style w:type="character" w:customStyle="1" w:styleId="ListLabel2761">
    <w:name w:val="ListLabel 2761"/>
    <w:qFormat/>
    <w:rPr>
      <w:rFonts w:cs="Courier New"/>
    </w:rPr>
  </w:style>
  <w:style w:type="character" w:customStyle="1" w:styleId="ListLabel2762">
    <w:name w:val="ListLabel 2762"/>
    <w:qFormat/>
    <w:rPr>
      <w:rFonts w:cs="Wingdings"/>
    </w:rPr>
  </w:style>
  <w:style w:type="character" w:customStyle="1" w:styleId="ListLabel2763">
    <w:name w:val="ListLabel 2763"/>
    <w:qFormat/>
    <w:rPr>
      <w:rFonts w:cs="Symbol"/>
    </w:rPr>
  </w:style>
  <w:style w:type="character" w:customStyle="1" w:styleId="ListLabel2764">
    <w:name w:val="ListLabel 2764"/>
    <w:qFormat/>
    <w:rPr>
      <w:rFonts w:cs="Courier New"/>
    </w:rPr>
  </w:style>
  <w:style w:type="character" w:customStyle="1" w:styleId="ListLabel2765">
    <w:name w:val="ListLabel 2765"/>
    <w:qFormat/>
    <w:rPr>
      <w:rFonts w:cs="Wingdings"/>
    </w:rPr>
  </w:style>
  <w:style w:type="character" w:customStyle="1" w:styleId="ListLabel2766">
    <w:name w:val="ListLabel 2766"/>
    <w:qFormat/>
    <w:rPr>
      <w:rFonts w:cs="Symbol"/>
    </w:rPr>
  </w:style>
  <w:style w:type="character" w:customStyle="1" w:styleId="ListLabel2767">
    <w:name w:val="ListLabel 2767"/>
    <w:qFormat/>
    <w:rPr>
      <w:rFonts w:cs="Courier New"/>
    </w:rPr>
  </w:style>
  <w:style w:type="character" w:customStyle="1" w:styleId="ListLabel2768">
    <w:name w:val="ListLabel 2768"/>
    <w:qFormat/>
    <w:rPr>
      <w:rFonts w:cs="Wingdings"/>
    </w:rPr>
  </w:style>
  <w:style w:type="character" w:customStyle="1" w:styleId="ListLabel2769">
    <w:name w:val="ListLabel 2769"/>
    <w:qFormat/>
    <w:rPr>
      <w:rFonts w:ascii="Arial" w:hAnsi="Arial" w:cs="Wingdings"/>
      <w:b/>
      <w:sz w:val="22"/>
    </w:rPr>
  </w:style>
  <w:style w:type="character" w:customStyle="1" w:styleId="ListLabel2770">
    <w:name w:val="ListLabel 2770"/>
    <w:qFormat/>
    <w:rPr>
      <w:rFonts w:cs="Courier New"/>
    </w:rPr>
  </w:style>
  <w:style w:type="character" w:customStyle="1" w:styleId="ListLabel2771">
    <w:name w:val="ListLabel 2771"/>
    <w:qFormat/>
    <w:rPr>
      <w:rFonts w:cs="Wingdings"/>
    </w:rPr>
  </w:style>
  <w:style w:type="character" w:customStyle="1" w:styleId="ListLabel2772">
    <w:name w:val="ListLabel 2772"/>
    <w:qFormat/>
    <w:rPr>
      <w:rFonts w:cs="Symbol"/>
    </w:rPr>
  </w:style>
  <w:style w:type="character" w:customStyle="1" w:styleId="ListLabel2773">
    <w:name w:val="ListLabel 2773"/>
    <w:qFormat/>
    <w:rPr>
      <w:rFonts w:cs="Courier New"/>
    </w:rPr>
  </w:style>
  <w:style w:type="character" w:customStyle="1" w:styleId="ListLabel2774">
    <w:name w:val="ListLabel 2774"/>
    <w:qFormat/>
    <w:rPr>
      <w:rFonts w:cs="Wingdings"/>
    </w:rPr>
  </w:style>
  <w:style w:type="character" w:customStyle="1" w:styleId="ListLabel2775">
    <w:name w:val="ListLabel 2775"/>
    <w:qFormat/>
    <w:rPr>
      <w:rFonts w:cs="Symbol"/>
    </w:rPr>
  </w:style>
  <w:style w:type="character" w:customStyle="1" w:styleId="ListLabel2776">
    <w:name w:val="ListLabel 2776"/>
    <w:qFormat/>
    <w:rPr>
      <w:rFonts w:cs="Courier New"/>
    </w:rPr>
  </w:style>
  <w:style w:type="character" w:customStyle="1" w:styleId="ListLabel2777">
    <w:name w:val="ListLabel 2777"/>
    <w:qFormat/>
    <w:rPr>
      <w:rFonts w:cs="Wingdings"/>
    </w:rPr>
  </w:style>
  <w:style w:type="character" w:customStyle="1" w:styleId="ListLabel2778">
    <w:name w:val="ListLabel 2778"/>
    <w:qFormat/>
    <w:rPr>
      <w:rFonts w:ascii="Arial" w:hAnsi="Arial" w:cs="Wingdings"/>
      <w:sz w:val="22"/>
    </w:rPr>
  </w:style>
  <w:style w:type="character" w:customStyle="1" w:styleId="ListLabel2779">
    <w:name w:val="ListLabel 2779"/>
    <w:qFormat/>
    <w:rPr>
      <w:rFonts w:cs="Courier New"/>
    </w:rPr>
  </w:style>
  <w:style w:type="character" w:customStyle="1" w:styleId="ListLabel2780">
    <w:name w:val="ListLabel 2780"/>
    <w:qFormat/>
    <w:rPr>
      <w:rFonts w:cs="Wingdings"/>
    </w:rPr>
  </w:style>
  <w:style w:type="character" w:customStyle="1" w:styleId="ListLabel2781">
    <w:name w:val="ListLabel 2781"/>
    <w:qFormat/>
    <w:rPr>
      <w:rFonts w:cs="Symbol"/>
    </w:rPr>
  </w:style>
  <w:style w:type="character" w:customStyle="1" w:styleId="ListLabel2782">
    <w:name w:val="ListLabel 2782"/>
    <w:qFormat/>
    <w:rPr>
      <w:rFonts w:cs="Courier New"/>
    </w:rPr>
  </w:style>
  <w:style w:type="character" w:customStyle="1" w:styleId="ListLabel2783">
    <w:name w:val="ListLabel 2783"/>
    <w:qFormat/>
    <w:rPr>
      <w:rFonts w:cs="Wingdings"/>
    </w:rPr>
  </w:style>
  <w:style w:type="character" w:customStyle="1" w:styleId="ListLabel2784">
    <w:name w:val="ListLabel 2784"/>
    <w:qFormat/>
    <w:rPr>
      <w:rFonts w:cs="Symbol"/>
    </w:rPr>
  </w:style>
  <w:style w:type="character" w:customStyle="1" w:styleId="ListLabel2785">
    <w:name w:val="ListLabel 2785"/>
    <w:qFormat/>
    <w:rPr>
      <w:rFonts w:cs="Courier New"/>
    </w:rPr>
  </w:style>
  <w:style w:type="character" w:customStyle="1" w:styleId="ListLabel2786">
    <w:name w:val="ListLabel 2786"/>
    <w:qFormat/>
    <w:rPr>
      <w:rFonts w:cs="Wingdings"/>
    </w:rPr>
  </w:style>
  <w:style w:type="character" w:customStyle="1" w:styleId="ListLabel2787">
    <w:name w:val="ListLabel 2787"/>
    <w:qFormat/>
    <w:rPr>
      <w:rFonts w:ascii="Arial" w:hAnsi="Arial" w:cs="Wingdings"/>
      <w:sz w:val="22"/>
    </w:rPr>
  </w:style>
  <w:style w:type="character" w:customStyle="1" w:styleId="ListLabel2788">
    <w:name w:val="ListLabel 2788"/>
    <w:qFormat/>
    <w:rPr>
      <w:rFonts w:cs="Courier New"/>
    </w:rPr>
  </w:style>
  <w:style w:type="character" w:customStyle="1" w:styleId="ListLabel2789">
    <w:name w:val="ListLabel 2789"/>
    <w:qFormat/>
    <w:rPr>
      <w:rFonts w:cs="Wingdings"/>
    </w:rPr>
  </w:style>
  <w:style w:type="character" w:customStyle="1" w:styleId="ListLabel2790">
    <w:name w:val="ListLabel 2790"/>
    <w:qFormat/>
    <w:rPr>
      <w:rFonts w:cs="Symbol"/>
    </w:rPr>
  </w:style>
  <w:style w:type="character" w:customStyle="1" w:styleId="ListLabel2791">
    <w:name w:val="ListLabel 2791"/>
    <w:qFormat/>
    <w:rPr>
      <w:rFonts w:cs="Courier New"/>
    </w:rPr>
  </w:style>
  <w:style w:type="character" w:customStyle="1" w:styleId="ListLabel2792">
    <w:name w:val="ListLabel 2792"/>
    <w:qFormat/>
    <w:rPr>
      <w:rFonts w:cs="Wingdings"/>
    </w:rPr>
  </w:style>
  <w:style w:type="character" w:customStyle="1" w:styleId="ListLabel2793">
    <w:name w:val="ListLabel 2793"/>
    <w:qFormat/>
    <w:rPr>
      <w:rFonts w:cs="Symbol"/>
    </w:rPr>
  </w:style>
  <w:style w:type="character" w:customStyle="1" w:styleId="ListLabel2794">
    <w:name w:val="ListLabel 2794"/>
    <w:qFormat/>
    <w:rPr>
      <w:rFonts w:cs="Courier New"/>
    </w:rPr>
  </w:style>
  <w:style w:type="character" w:customStyle="1" w:styleId="ListLabel2795">
    <w:name w:val="ListLabel 2795"/>
    <w:qFormat/>
    <w:rPr>
      <w:rFonts w:cs="Wingdings"/>
    </w:rPr>
  </w:style>
  <w:style w:type="character" w:customStyle="1" w:styleId="ListLabel2796">
    <w:name w:val="ListLabel 2796"/>
    <w:qFormat/>
    <w:rPr>
      <w:rFonts w:ascii="Arial" w:hAnsi="Arial" w:cs="Wingdings"/>
      <w:b/>
      <w:sz w:val="22"/>
    </w:rPr>
  </w:style>
  <w:style w:type="character" w:customStyle="1" w:styleId="ListLabel2797">
    <w:name w:val="ListLabel 2797"/>
    <w:qFormat/>
    <w:rPr>
      <w:rFonts w:cs="Courier New"/>
    </w:rPr>
  </w:style>
  <w:style w:type="character" w:customStyle="1" w:styleId="ListLabel2798">
    <w:name w:val="ListLabel 2798"/>
    <w:qFormat/>
    <w:rPr>
      <w:rFonts w:cs="Wingdings"/>
    </w:rPr>
  </w:style>
  <w:style w:type="character" w:customStyle="1" w:styleId="ListLabel2799">
    <w:name w:val="ListLabel 2799"/>
    <w:qFormat/>
    <w:rPr>
      <w:rFonts w:cs="Symbol"/>
    </w:rPr>
  </w:style>
  <w:style w:type="character" w:customStyle="1" w:styleId="ListLabel2800">
    <w:name w:val="ListLabel 2800"/>
    <w:qFormat/>
    <w:rPr>
      <w:rFonts w:cs="Courier New"/>
    </w:rPr>
  </w:style>
  <w:style w:type="character" w:customStyle="1" w:styleId="ListLabel2801">
    <w:name w:val="ListLabel 2801"/>
    <w:qFormat/>
    <w:rPr>
      <w:rFonts w:cs="Wingdings"/>
    </w:rPr>
  </w:style>
  <w:style w:type="character" w:customStyle="1" w:styleId="ListLabel2802">
    <w:name w:val="ListLabel 2802"/>
    <w:qFormat/>
    <w:rPr>
      <w:rFonts w:cs="Symbol"/>
    </w:rPr>
  </w:style>
  <w:style w:type="character" w:customStyle="1" w:styleId="ListLabel2803">
    <w:name w:val="ListLabel 2803"/>
    <w:qFormat/>
    <w:rPr>
      <w:rFonts w:cs="Courier New"/>
    </w:rPr>
  </w:style>
  <w:style w:type="character" w:customStyle="1" w:styleId="ListLabel2804">
    <w:name w:val="ListLabel 2804"/>
    <w:qFormat/>
    <w:rPr>
      <w:rFonts w:cs="Wingdings"/>
    </w:rPr>
  </w:style>
  <w:style w:type="character" w:customStyle="1" w:styleId="ListLabel2805">
    <w:name w:val="ListLabel 2805"/>
    <w:qFormat/>
    <w:rPr>
      <w:rFonts w:ascii="Arial" w:hAnsi="Arial" w:cs="Wingdings"/>
      <w:b/>
      <w:sz w:val="22"/>
    </w:rPr>
  </w:style>
  <w:style w:type="character" w:customStyle="1" w:styleId="ListLabel2806">
    <w:name w:val="ListLabel 2806"/>
    <w:qFormat/>
    <w:rPr>
      <w:rFonts w:cs="Courier New"/>
    </w:rPr>
  </w:style>
  <w:style w:type="character" w:customStyle="1" w:styleId="ListLabel2807">
    <w:name w:val="ListLabel 2807"/>
    <w:qFormat/>
    <w:rPr>
      <w:rFonts w:cs="Wingdings"/>
    </w:rPr>
  </w:style>
  <w:style w:type="character" w:customStyle="1" w:styleId="ListLabel2808">
    <w:name w:val="ListLabel 2808"/>
    <w:qFormat/>
    <w:rPr>
      <w:rFonts w:cs="Symbol"/>
    </w:rPr>
  </w:style>
  <w:style w:type="character" w:customStyle="1" w:styleId="ListLabel2809">
    <w:name w:val="ListLabel 2809"/>
    <w:qFormat/>
    <w:rPr>
      <w:rFonts w:cs="Courier New"/>
    </w:rPr>
  </w:style>
  <w:style w:type="character" w:customStyle="1" w:styleId="ListLabel2810">
    <w:name w:val="ListLabel 2810"/>
    <w:qFormat/>
    <w:rPr>
      <w:rFonts w:cs="Wingdings"/>
    </w:rPr>
  </w:style>
  <w:style w:type="character" w:customStyle="1" w:styleId="ListLabel2811">
    <w:name w:val="ListLabel 2811"/>
    <w:qFormat/>
    <w:rPr>
      <w:rFonts w:cs="Symbol"/>
    </w:rPr>
  </w:style>
  <w:style w:type="character" w:customStyle="1" w:styleId="ListLabel2812">
    <w:name w:val="ListLabel 2812"/>
    <w:qFormat/>
    <w:rPr>
      <w:rFonts w:cs="Courier New"/>
    </w:rPr>
  </w:style>
  <w:style w:type="character" w:customStyle="1" w:styleId="ListLabel2813">
    <w:name w:val="ListLabel 2813"/>
    <w:qFormat/>
    <w:rPr>
      <w:rFonts w:cs="Wingdings"/>
    </w:rPr>
  </w:style>
  <w:style w:type="character" w:customStyle="1" w:styleId="ListLabel2814">
    <w:name w:val="ListLabel 2814"/>
    <w:qFormat/>
    <w:rPr>
      <w:rFonts w:ascii="Arial" w:hAnsi="Arial" w:cs="Wingdings"/>
      <w:b/>
      <w:sz w:val="22"/>
    </w:rPr>
  </w:style>
  <w:style w:type="character" w:customStyle="1" w:styleId="ListLabel2815">
    <w:name w:val="ListLabel 2815"/>
    <w:qFormat/>
    <w:rPr>
      <w:rFonts w:cs="Courier New"/>
    </w:rPr>
  </w:style>
  <w:style w:type="character" w:customStyle="1" w:styleId="ListLabel2816">
    <w:name w:val="ListLabel 2816"/>
    <w:qFormat/>
    <w:rPr>
      <w:rFonts w:cs="Wingdings"/>
    </w:rPr>
  </w:style>
  <w:style w:type="character" w:customStyle="1" w:styleId="ListLabel2817">
    <w:name w:val="ListLabel 2817"/>
    <w:qFormat/>
    <w:rPr>
      <w:rFonts w:cs="Symbol"/>
    </w:rPr>
  </w:style>
  <w:style w:type="character" w:customStyle="1" w:styleId="ListLabel2818">
    <w:name w:val="ListLabel 2818"/>
    <w:qFormat/>
    <w:rPr>
      <w:rFonts w:cs="Courier New"/>
    </w:rPr>
  </w:style>
  <w:style w:type="character" w:customStyle="1" w:styleId="ListLabel2819">
    <w:name w:val="ListLabel 2819"/>
    <w:qFormat/>
    <w:rPr>
      <w:rFonts w:cs="Wingdings"/>
    </w:rPr>
  </w:style>
  <w:style w:type="character" w:customStyle="1" w:styleId="ListLabel2820">
    <w:name w:val="ListLabel 2820"/>
    <w:qFormat/>
    <w:rPr>
      <w:rFonts w:cs="Symbol"/>
    </w:rPr>
  </w:style>
  <w:style w:type="character" w:customStyle="1" w:styleId="ListLabel2821">
    <w:name w:val="ListLabel 2821"/>
    <w:qFormat/>
    <w:rPr>
      <w:rFonts w:cs="Courier New"/>
    </w:rPr>
  </w:style>
  <w:style w:type="character" w:customStyle="1" w:styleId="ListLabel2822">
    <w:name w:val="ListLabel 2822"/>
    <w:qFormat/>
    <w:rPr>
      <w:rFonts w:cs="Wingdings"/>
    </w:rPr>
  </w:style>
  <w:style w:type="character" w:customStyle="1" w:styleId="ListLabel2823">
    <w:name w:val="ListLabel 2823"/>
    <w:qFormat/>
    <w:rPr>
      <w:rFonts w:ascii="Arial" w:hAnsi="Arial" w:cs="Calibri"/>
      <w:sz w:val="22"/>
    </w:rPr>
  </w:style>
  <w:style w:type="character" w:customStyle="1" w:styleId="ListLabel2824">
    <w:name w:val="ListLabel 2824"/>
    <w:qFormat/>
    <w:rPr>
      <w:rFonts w:cs="Courier New"/>
    </w:rPr>
  </w:style>
  <w:style w:type="character" w:customStyle="1" w:styleId="ListLabel2825">
    <w:name w:val="ListLabel 2825"/>
    <w:qFormat/>
    <w:rPr>
      <w:rFonts w:cs="Wingdings"/>
    </w:rPr>
  </w:style>
  <w:style w:type="character" w:customStyle="1" w:styleId="ListLabel2826">
    <w:name w:val="ListLabel 2826"/>
    <w:qFormat/>
    <w:rPr>
      <w:rFonts w:cs="Symbol"/>
    </w:rPr>
  </w:style>
  <w:style w:type="character" w:customStyle="1" w:styleId="ListLabel2827">
    <w:name w:val="ListLabel 2827"/>
    <w:qFormat/>
    <w:rPr>
      <w:rFonts w:cs="Courier New"/>
    </w:rPr>
  </w:style>
  <w:style w:type="character" w:customStyle="1" w:styleId="ListLabel2828">
    <w:name w:val="ListLabel 2828"/>
    <w:qFormat/>
    <w:rPr>
      <w:rFonts w:cs="Wingdings"/>
    </w:rPr>
  </w:style>
  <w:style w:type="character" w:customStyle="1" w:styleId="ListLabel2829">
    <w:name w:val="ListLabel 2829"/>
    <w:qFormat/>
    <w:rPr>
      <w:rFonts w:cs="Symbol"/>
    </w:rPr>
  </w:style>
  <w:style w:type="character" w:customStyle="1" w:styleId="ListLabel2830">
    <w:name w:val="ListLabel 2830"/>
    <w:qFormat/>
    <w:rPr>
      <w:rFonts w:cs="Courier New"/>
    </w:rPr>
  </w:style>
  <w:style w:type="character" w:customStyle="1" w:styleId="ListLabel2831">
    <w:name w:val="ListLabel 2831"/>
    <w:qFormat/>
    <w:rPr>
      <w:rFonts w:cs="Wingdings"/>
    </w:rPr>
  </w:style>
  <w:style w:type="character" w:customStyle="1" w:styleId="ListLabel2832">
    <w:name w:val="ListLabel 2832"/>
    <w:qFormat/>
    <w:rPr>
      <w:rFonts w:ascii="Arial" w:hAnsi="Arial" w:cs="Wingdings"/>
      <w:sz w:val="22"/>
    </w:rPr>
  </w:style>
  <w:style w:type="character" w:customStyle="1" w:styleId="ListLabel2833">
    <w:name w:val="ListLabel 2833"/>
    <w:qFormat/>
    <w:rPr>
      <w:rFonts w:cs="Courier New"/>
    </w:rPr>
  </w:style>
  <w:style w:type="character" w:customStyle="1" w:styleId="ListLabel2834">
    <w:name w:val="ListLabel 2834"/>
    <w:qFormat/>
    <w:rPr>
      <w:rFonts w:cs="Wingdings"/>
    </w:rPr>
  </w:style>
  <w:style w:type="character" w:customStyle="1" w:styleId="ListLabel2835">
    <w:name w:val="ListLabel 2835"/>
    <w:qFormat/>
    <w:rPr>
      <w:rFonts w:cs="Symbol"/>
    </w:rPr>
  </w:style>
  <w:style w:type="character" w:customStyle="1" w:styleId="ListLabel2836">
    <w:name w:val="ListLabel 2836"/>
    <w:qFormat/>
    <w:rPr>
      <w:rFonts w:cs="Courier New"/>
    </w:rPr>
  </w:style>
  <w:style w:type="character" w:customStyle="1" w:styleId="ListLabel2837">
    <w:name w:val="ListLabel 2837"/>
    <w:qFormat/>
    <w:rPr>
      <w:rFonts w:cs="Wingdings"/>
    </w:rPr>
  </w:style>
  <w:style w:type="character" w:customStyle="1" w:styleId="ListLabel2838">
    <w:name w:val="ListLabel 2838"/>
    <w:qFormat/>
    <w:rPr>
      <w:rFonts w:cs="Symbol"/>
    </w:rPr>
  </w:style>
  <w:style w:type="character" w:customStyle="1" w:styleId="ListLabel2839">
    <w:name w:val="ListLabel 2839"/>
    <w:qFormat/>
    <w:rPr>
      <w:rFonts w:cs="Courier New"/>
    </w:rPr>
  </w:style>
  <w:style w:type="character" w:customStyle="1" w:styleId="ListLabel2840">
    <w:name w:val="ListLabel 2840"/>
    <w:qFormat/>
    <w:rPr>
      <w:rFonts w:cs="Wingdings"/>
    </w:rPr>
  </w:style>
  <w:style w:type="character" w:customStyle="1" w:styleId="ListLabel2841">
    <w:name w:val="ListLabel 2841"/>
    <w:qFormat/>
    <w:rPr>
      <w:rFonts w:cs="Wingdings"/>
      <w:sz w:val="22"/>
    </w:rPr>
  </w:style>
  <w:style w:type="character" w:customStyle="1" w:styleId="ListLabel2842">
    <w:name w:val="ListLabel 2842"/>
    <w:qFormat/>
    <w:rPr>
      <w:rFonts w:cs="Courier New"/>
    </w:rPr>
  </w:style>
  <w:style w:type="character" w:customStyle="1" w:styleId="ListLabel2843">
    <w:name w:val="ListLabel 2843"/>
    <w:qFormat/>
    <w:rPr>
      <w:rFonts w:cs="Wingdings"/>
    </w:rPr>
  </w:style>
  <w:style w:type="character" w:customStyle="1" w:styleId="ListLabel2844">
    <w:name w:val="ListLabel 2844"/>
    <w:qFormat/>
    <w:rPr>
      <w:rFonts w:cs="Symbol"/>
    </w:rPr>
  </w:style>
  <w:style w:type="character" w:customStyle="1" w:styleId="ListLabel2845">
    <w:name w:val="ListLabel 2845"/>
    <w:qFormat/>
    <w:rPr>
      <w:rFonts w:cs="Courier New"/>
    </w:rPr>
  </w:style>
  <w:style w:type="character" w:customStyle="1" w:styleId="ListLabel2846">
    <w:name w:val="ListLabel 2846"/>
    <w:qFormat/>
    <w:rPr>
      <w:rFonts w:cs="Wingdings"/>
    </w:rPr>
  </w:style>
  <w:style w:type="character" w:customStyle="1" w:styleId="ListLabel2847">
    <w:name w:val="ListLabel 2847"/>
    <w:qFormat/>
    <w:rPr>
      <w:rFonts w:cs="Symbol"/>
    </w:rPr>
  </w:style>
  <w:style w:type="character" w:customStyle="1" w:styleId="ListLabel2848">
    <w:name w:val="ListLabel 2848"/>
    <w:qFormat/>
    <w:rPr>
      <w:rFonts w:cs="Courier New"/>
    </w:rPr>
  </w:style>
  <w:style w:type="character" w:customStyle="1" w:styleId="ListLabel2849">
    <w:name w:val="ListLabel 2849"/>
    <w:qFormat/>
    <w:rPr>
      <w:rFonts w:cs="Wingdings"/>
    </w:rPr>
  </w:style>
  <w:style w:type="character" w:customStyle="1" w:styleId="ListLabel2850">
    <w:name w:val="ListLabel 2850"/>
    <w:qFormat/>
    <w:rPr>
      <w:rFonts w:ascii="Arial" w:hAnsi="Arial" w:cs="Wingdings"/>
      <w:b w:val="0"/>
      <w:i w:val="0"/>
      <w:strike w:val="0"/>
      <w:dstrike w:val="0"/>
      <w:color w:val="000000"/>
      <w:position w:val="0"/>
      <w:sz w:val="16"/>
      <w:szCs w:val="16"/>
      <w:u w:val="none"/>
      <w:vertAlign w:val="baseline"/>
    </w:rPr>
  </w:style>
  <w:style w:type="character" w:customStyle="1" w:styleId="ListLabel2851">
    <w:name w:val="ListLabel 2851"/>
    <w:qFormat/>
    <w:rPr>
      <w:rFonts w:cs="Wingdings"/>
      <w:b w:val="0"/>
      <w:i w:val="0"/>
      <w:strike w:val="0"/>
      <w:dstrike w:val="0"/>
      <w:color w:val="000000"/>
      <w:position w:val="0"/>
      <w:sz w:val="16"/>
      <w:szCs w:val="16"/>
      <w:u w:val="none"/>
      <w:vertAlign w:val="baseline"/>
    </w:rPr>
  </w:style>
  <w:style w:type="character" w:customStyle="1" w:styleId="ListLabel2852">
    <w:name w:val="ListLabel 2852"/>
    <w:qFormat/>
    <w:rPr>
      <w:rFonts w:cs="Wingdings"/>
      <w:b w:val="0"/>
      <w:i w:val="0"/>
      <w:strike w:val="0"/>
      <w:dstrike w:val="0"/>
      <w:color w:val="000000"/>
      <w:position w:val="0"/>
      <w:sz w:val="16"/>
      <w:szCs w:val="16"/>
      <w:u w:val="none"/>
      <w:vertAlign w:val="baseline"/>
    </w:rPr>
  </w:style>
  <w:style w:type="character" w:customStyle="1" w:styleId="ListLabel2853">
    <w:name w:val="ListLabel 2853"/>
    <w:qFormat/>
    <w:rPr>
      <w:rFonts w:cs="Wingdings"/>
      <w:b w:val="0"/>
      <w:i w:val="0"/>
      <w:strike w:val="0"/>
      <w:dstrike w:val="0"/>
      <w:color w:val="000000"/>
      <w:position w:val="0"/>
      <w:sz w:val="16"/>
      <w:szCs w:val="16"/>
      <w:u w:val="none"/>
      <w:vertAlign w:val="baseline"/>
    </w:rPr>
  </w:style>
  <w:style w:type="character" w:customStyle="1" w:styleId="ListLabel2854">
    <w:name w:val="ListLabel 2854"/>
    <w:qFormat/>
    <w:rPr>
      <w:rFonts w:cs="Wingdings"/>
      <w:b w:val="0"/>
      <w:i w:val="0"/>
      <w:strike w:val="0"/>
      <w:dstrike w:val="0"/>
      <w:color w:val="000000"/>
      <w:position w:val="0"/>
      <w:sz w:val="16"/>
      <w:szCs w:val="16"/>
      <w:u w:val="none"/>
      <w:vertAlign w:val="baseline"/>
    </w:rPr>
  </w:style>
  <w:style w:type="character" w:customStyle="1" w:styleId="ListLabel2855">
    <w:name w:val="ListLabel 2855"/>
    <w:qFormat/>
    <w:rPr>
      <w:rFonts w:cs="Wingdings"/>
      <w:b w:val="0"/>
      <w:i w:val="0"/>
      <w:strike w:val="0"/>
      <w:dstrike w:val="0"/>
      <w:color w:val="000000"/>
      <w:position w:val="0"/>
      <w:sz w:val="16"/>
      <w:szCs w:val="16"/>
      <w:u w:val="none"/>
      <w:vertAlign w:val="baseline"/>
    </w:rPr>
  </w:style>
  <w:style w:type="character" w:customStyle="1" w:styleId="ListLabel2856">
    <w:name w:val="ListLabel 2856"/>
    <w:qFormat/>
    <w:rPr>
      <w:rFonts w:cs="Wingdings"/>
      <w:b w:val="0"/>
      <w:i w:val="0"/>
      <w:strike w:val="0"/>
      <w:dstrike w:val="0"/>
      <w:color w:val="000000"/>
      <w:position w:val="0"/>
      <w:sz w:val="16"/>
      <w:szCs w:val="16"/>
      <w:u w:val="none"/>
      <w:vertAlign w:val="baseline"/>
    </w:rPr>
  </w:style>
  <w:style w:type="character" w:customStyle="1" w:styleId="ListLabel2857">
    <w:name w:val="ListLabel 2857"/>
    <w:qFormat/>
    <w:rPr>
      <w:rFonts w:cs="Wingdings"/>
      <w:b w:val="0"/>
      <w:i w:val="0"/>
      <w:strike w:val="0"/>
      <w:dstrike w:val="0"/>
      <w:color w:val="000000"/>
      <w:position w:val="0"/>
      <w:sz w:val="16"/>
      <w:szCs w:val="16"/>
      <w:u w:val="none"/>
      <w:vertAlign w:val="baseline"/>
    </w:rPr>
  </w:style>
  <w:style w:type="character" w:customStyle="1" w:styleId="ListLabel2858">
    <w:name w:val="ListLabel 2858"/>
    <w:qFormat/>
    <w:rPr>
      <w:rFonts w:cs="Wingdings"/>
      <w:b w:val="0"/>
      <w:i w:val="0"/>
      <w:strike w:val="0"/>
      <w:dstrike w:val="0"/>
      <w:color w:val="000000"/>
      <w:position w:val="0"/>
      <w:sz w:val="16"/>
      <w:szCs w:val="16"/>
      <w:u w:val="none"/>
      <w:vertAlign w:val="baseline"/>
    </w:rPr>
  </w:style>
  <w:style w:type="character" w:customStyle="1" w:styleId="ListLabel2859">
    <w:name w:val="ListLabel 2859"/>
    <w:qFormat/>
    <w:rPr>
      <w:rFonts w:cs="Liberation Serif"/>
      <w:b w:val="0"/>
      <w:i w:val="0"/>
      <w:strike w:val="0"/>
      <w:dstrike w:val="0"/>
      <w:color w:val="000000"/>
      <w:position w:val="0"/>
      <w:sz w:val="20"/>
      <w:szCs w:val="20"/>
      <w:u w:val="none"/>
      <w:vertAlign w:val="baseline"/>
    </w:rPr>
  </w:style>
  <w:style w:type="character" w:customStyle="1" w:styleId="ListLabel2860">
    <w:name w:val="ListLabel 2860"/>
    <w:qFormat/>
    <w:rPr>
      <w:rFonts w:cs="Liberation Serif"/>
      <w:b w:val="0"/>
      <w:i w:val="0"/>
      <w:strike w:val="0"/>
      <w:dstrike w:val="0"/>
      <w:color w:val="000000"/>
      <w:position w:val="0"/>
      <w:sz w:val="20"/>
      <w:szCs w:val="20"/>
      <w:u w:val="none"/>
      <w:vertAlign w:val="baseline"/>
    </w:rPr>
  </w:style>
  <w:style w:type="character" w:customStyle="1" w:styleId="ListLabel2861">
    <w:name w:val="ListLabel 2861"/>
    <w:qFormat/>
    <w:rPr>
      <w:rFonts w:cs="Liberation Serif"/>
      <w:b w:val="0"/>
      <w:i w:val="0"/>
      <w:strike w:val="0"/>
      <w:dstrike w:val="0"/>
      <w:color w:val="000000"/>
      <w:position w:val="0"/>
      <w:sz w:val="20"/>
      <w:szCs w:val="20"/>
      <w:u w:val="none"/>
      <w:vertAlign w:val="baseline"/>
    </w:rPr>
  </w:style>
  <w:style w:type="character" w:customStyle="1" w:styleId="ListLabel2862">
    <w:name w:val="ListLabel 2862"/>
    <w:qFormat/>
    <w:rPr>
      <w:rFonts w:cs="Liberation Serif"/>
      <w:b w:val="0"/>
      <w:i w:val="0"/>
      <w:strike w:val="0"/>
      <w:dstrike w:val="0"/>
      <w:color w:val="000000"/>
      <w:position w:val="0"/>
      <w:sz w:val="20"/>
      <w:szCs w:val="20"/>
      <w:u w:val="none"/>
      <w:vertAlign w:val="baseline"/>
    </w:rPr>
  </w:style>
  <w:style w:type="character" w:customStyle="1" w:styleId="ListLabel2863">
    <w:name w:val="ListLabel 2863"/>
    <w:qFormat/>
    <w:rPr>
      <w:rFonts w:cs="Liberation Serif"/>
      <w:b w:val="0"/>
      <w:i w:val="0"/>
      <w:strike w:val="0"/>
      <w:dstrike w:val="0"/>
      <w:color w:val="000000"/>
      <w:position w:val="0"/>
      <w:sz w:val="20"/>
      <w:szCs w:val="20"/>
      <w:u w:val="none"/>
      <w:vertAlign w:val="baseline"/>
    </w:rPr>
  </w:style>
  <w:style w:type="character" w:customStyle="1" w:styleId="ListLabel2864">
    <w:name w:val="ListLabel 2864"/>
    <w:qFormat/>
    <w:rPr>
      <w:rFonts w:cs="Liberation Serif"/>
      <w:b w:val="0"/>
      <w:i w:val="0"/>
      <w:strike w:val="0"/>
      <w:dstrike w:val="0"/>
      <w:color w:val="000000"/>
      <w:position w:val="0"/>
      <w:sz w:val="20"/>
      <w:szCs w:val="20"/>
      <w:u w:val="none"/>
      <w:vertAlign w:val="baseline"/>
    </w:rPr>
  </w:style>
  <w:style w:type="character" w:customStyle="1" w:styleId="ListLabel2865">
    <w:name w:val="ListLabel 2865"/>
    <w:qFormat/>
    <w:rPr>
      <w:rFonts w:cs="Liberation Serif"/>
      <w:b w:val="0"/>
      <w:i w:val="0"/>
      <w:strike w:val="0"/>
      <w:dstrike w:val="0"/>
      <w:color w:val="000000"/>
      <w:position w:val="0"/>
      <w:sz w:val="20"/>
      <w:szCs w:val="20"/>
      <w:u w:val="none"/>
      <w:vertAlign w:val="baseline"/>
    </w:rPr>
  </w:style>
  <w:style w:type="character" w:customStyle="1" w:styleId="ListLabel2866">
    <w:name w:val="ListLabel 2866"/>
    <w:qFormat/>
    <w:rPr>
      <w:rFonts w:cs="Liberation Serif"/>
      <w:b w:val="0"/>
      <w:i w:val="0"/>
      <w:strike w:val="0"/>
      <w:dstrike w:val="0"/>
      <w:color w:val="000000"/>
      <w:position w:val="0"/>
      <w:sz w:val="20"/>
      <w:szCs w:val="20"/>
      <w:u w:val="none"/>
      <w:vertAlign w:val="baseline"/>
    </w:rPr>
  </w:style>
  <w:style w:type="character" w:customStyle="1" w:styleId="ListLabel2867">
    <w:name w:val="ListLabel 2867"/>
    <w:qFormat/>
    <w:rPr>
      <w:rFonts w:cs="Liberation Serif"/>
      <w:b w:val="0"/>
      <w:i w:val="0"/>
      <w:strike w:val="0"/>
      <w:dstrike w:val="0"/>
      <w:color w:val="000000"/>
      <w:position w:val="0"/>
      <w:sz w:val="20"/>
      <w:szCs w:val="20"/>
      <w:u w:val="none"/>
      <w:vertAlign w:val="baseline"/>
    </w:rPr>
  </w:style>
  <w:style w:type="character" w:customStyle="1" w:styleId="ListLabel2868">
    <w:name w:val="ListLabel 2868"/>
    <w:qFormat/>
    <w:rPr>
      <w:rFonts w:cs="Wingdings"/>
      <w:b w:val="0"/>
      <w:i w:val="0"/>
      <w:strike w:val="0"/>
      <w:dstrike w:val="0"/>
      <w:color w:val="000000"/>
      <w:position w:val="0"/>
      <w:sz w:val="16"/>
      <w:szCs w:val="16"/>
      <w:u w:val="none"/>
      <w:vertAlign w:val="baseline"/>
    </w:rPr>
  </w:style>
  <w:style w:type="character" w:customStyle="1" w:styleId="ListLabel2869">
    <w:name w:val="ListLabel 2869"/>
    <w:qFormat/>
    <w:rPr>
      <w:rFonts w:cs="Wingdings"/>
      <w:b w:val="0"/>
      <w:i w:val="0"/>
      <w:strike w:val="0"/>
      <w:dstrike w:val="0"/>
      <w:color w:val="000000"/>
      <w:position w:val="0"/>
      <w:sz w:val="16"/>
      <w:szCs w:val="16"/>
      <w:u w:val="none"/>
      <w:vertAlign w:val="baseline"/>
    </w:rPr>
  </w:style>
  <w:style w:type="character" w:customStyle="1" w:styleId="ListLabel2870">
    <w:name w:val="ListLabel 2870"/>
    <w:qFormat/>
    <w:rPr>
      <w:rFonts w:cs="Wingdings"/>
      <w:b w:val="0"/>
      <w:i w:val="0"/>
      <w:strike w:val="0"/>
      <w:dstrike w:val="0"/>
      <w:color w:val="000000"/>
      <w:position w:val="0"/>
      <w:sz w:val="16"/>
      <w:szCs w:val="16"/>
      <w:u w:val="none"/>
      <w:vertAlign w:val="baseline"/>
    </w:rPr>
  </w:style>
  <w:style w:type="character" w:customStyle="1" w:styleId="ListLabel2871">
    <w:name w:val="ListLabel 2871"/>
    <w:qFormat/>
    <w:rPr>
      <w:rFonts w:cs="Wingdings"/>
      <w:b w:val="0"/>
      <w:i w:val="0"/>
      <w:strike w:val="0"/>
      <w:dstrike w:val="0"/>
      <w:color w:val="000000"/>
      <w:position w:val="0"/>
      <w:sz w:val="16"/>
      <w:szCs w:val="16"/>
      <w:u w:val="none"/>
      <w:vertAlign w:val="baseline"/>
    </w:rPr>
  </w:style>
  <w:style w:type="character" w:customStyle="1" w:styleId="ListLabel2872">
    <w:name w:val="ListLabel 2872"/>
    <w:qFormat/>
    <w:rPr>
      <w:rFonts w:cs="Wingdings"/>
      <w:b w:val="0"/>
      <w:i w:val="0"/>
      <w:strike w:val="0"/>
      <w:dstrike w:val="0"/>
      <w:color w:val="000000"/>
      <w:position w:val="0"/>
      <w:sz w:val="16"/>
      <w:szCs w:val="16"/>
      <w:u w:val="none"/>
      <w:vertAlign w:val="baseline"/>
    </w:rPr>
  </w:style>
  <w:style w:type="character" w:customStyle="1" w:styleId="ListLabel2873">
    <w:name w:val="ListLabel 2873"/>
    <w:qFormat/>
    <w:rPr>
      <w:rFonts w:cs="Wingdings"/>
      <w:b w:val="0"/>
      <w:i w:val="0"/>
      <w:strike w:val="0"/>
      <w:dstrike w:val="0"/>
      <w:color w:val="000000"/>
      <w:position w:val="0"/>
      <w:sz w:val="16"/>
      <w:szCs w:val="16"/>
      <w:u w:val="none"/>
      <w:vertAlign w:val="baseline"/>
    </w:rPr>
  </w:style>
  <w:style w:type="character" w:customStyle="1" w:styleId="ListLabel2874">
    <w:name w:val="ListLabel 2874"/>
    <w:qFormat/>
    <w:rPr>
      <w:rFonts w:cs="Wingdings"/>
      <w:b w:val="0"/>
      <w:i w:val="0"/>
      <w:strike w:val="0"/>
      <w:dstrike w:val="0"/>
      <w:color w:val="000000"/>
      <w:position w:val="0"/>
      <w:sz w:val="16"/>
      <w:szCs w:val="16"/>
      <w:u w:val="none"/>
      <w:vertAlign w:val="baseline"/>
    </w:rPr>
  </w:style>
  <w:style w:type="character" w:customStyle="1" w:styleId="ListLabel2875">
    <w:name w:val="ListLabel 2875"/>
    <w:qFormat/>
    <w:rPr>
      <w:rFonts w:cs="Wingdings"/>
      <w:b w:val="0"/>
      <w:i w:val="0"/>
      <w:strike w:val="0"/>
      <w:dstrike w:val="0"/>
      <w:color w:val="000000"/>
      <w:position w:val="0"/>
      <w:sz w:val="16"/>
      <w:szCs w:val="16"/>
      <w:u w:val="none"/>
      <w:vertAlign w:val="baseline"/>
    </w:rPr>
  </w:style>
  <w:style w:type="character" w:customStyle="1" w:styleId="ListLabel2876">
    <w:name w:val="ListLabel 2876"/>
    <w:qFormat/>
    <w:rPr>
      <w:rFonts w:cs="Wingdings"/>
      <w:b w:val="0"/>
      <w:i w:val="0"/>
      <w:strike w:val="0"/>
      <w:dstrike w:val="0"/>
      <w:color w:val="000000"/>
      <w:position w:val="0"/>
      <w:sz w:val="16"/>
      <w:szCs w:val="16"/>
      <w:u w:val="none"/>
      <w:vertAlign w:val="baseline"/>
    </w:rPr>
  </w:style>
  <w:style w:type="character" w:customStyle="1" w:styleId="ListLabel2877">
    <w:name w:val="ListLabel 2877"/>
    <w:qFormat/>
    <w:rPr>
      <w:rFonts w:ascii="Arial" w:hAnsi="Arial" w:cs="Wingdings"/>
      <w:b/>
      <w:sz w:val="22"/>
    </w:rPr>
  </w:style>
  <w:style w:type="character" w:customStyle="1" w:styleId="ListLabel2878">
    <w:name w:val="ListLabel 2878"/>
    <w:qFormat/>
    <w:rPr>
      <w:rFonts w:cs="Courier New"/>
    </w:rPr>
  </w:style>
  <w:style w:type="character" w:customStyle="1" w:styleId="ListLabel2879">
    <w:name w:val="ListLabel 2879"/>
    <w:qFormat/>
    <w:rPr>
      <w:rFonts w:cs="Wingdings"/>
    </w:rPr>
  </w:style>
  <w:style w:type="character" w:customStyle="1" w:styleId="ListLabel2880">
    <w:name w:val="ListLabel 2880"/>
    <w:qFormat/>
    <w:rPr>
      <w:rFonts w:cs="Symbol"/>
    </w:rPr>
  </w:style>
  <w:style w:type="character" w:customStyle="1" w:styleId="ListLabel2881">
    <w:name w:val="ListLabel 2881"/>
    <w:qFormat/>
    <w:rPr>
      <w:rFonts w:cs="Courier New"/>
    </w:rPr>
  </w:style>
  <w:style w:type="character" w:customStyle="1" w:styleId="ListLabel2882">
    <w:name w:val="ListLabel 2882"/>
    <w:qFormat/>
    <w:rPr>
      <w:rFonts w:cs="Wingdings"/>
    </w:rPr>
  </w:style>
  <w:style w:type="character" w:customStyle="1" w:styleId="ListLabel2883">
    <w:name w:val="ListLabel 2883"/>
    <w:qFormat/>
    <w:rPr>
      <w:rFonts w:cs="Symbol"/>
    </w:rPr>
  </w:style>
  <w:style w:type="character" w:customStyle="1" w:styleId="ListLabel2884">
    <w:name w:val="ListLabel 2884"/>
    <w:qFormat/>
    <w:rPr>
      <w:rFonts w:cs="Courier New"/>
    </w:rPr>
  </w:style>
  <w:style w:type="character" w:customStyle="1" w:styleId="ListLabel2885">
    <w:name w:val="ListLabel 2885"/>
    <w:qFormat/>
    <w:rPr>
      <w:rFonts w:cs="Wingdings"/>
    </w:rPr>
  </w:style>
  <w:style w:type="character" w:customStyle="1" w:styleId="ListLabel2886">
    <w:name w:val="ListLabel 2886"/>
    <w:qFormat/>
    <w:rPr>
      <w:rFonts w:ascii="Arial" w:hAnsi="Arial" w:cs="Arial"/>
      <w:b/>
      <w:sz w:val="22"/>
    </w:rPr>
  </w:style>
  <w:style w:type="character" w:customStyle="1" w:styleId="ListLabel2887">
    <w:name w:val="ListLabel 2887"/>
    <w:qFormat/>
    <w:rPr>
      <w:rFonts w:cs="Courier New"/>
    </w:rPr>
  </w:style>
  <w:style w:type="character" w:customStyle="1" w:styleId="ListLabel2888">
    <w:name w:val="ListLabel 2888"/>
    <w:qFormat/>
    <w:rPr>
      <w:rFonts w:cs="Wingdings"/>
    </w:rPr>
  </w:style>
  <w:style w:type="character" w:customStyle="1" w:styleId="ListLabel2889">
    <w:name w:val="ListLabel 2889"/>
    <w:qFormat/>
    <w:rPr>
      <w:rFonts w:cs="Symbol"/>
    </w:rPr>
  </w:style>
  <w:style w:type="character" w:customStyle="1" w:styleId="ListLabel2890">
    <w:name w:val="ListLabel 2890"/>
    <w:qFormat/>
    <w:rPr>
      <w:rFonts w:cs="Courier New"/>
    </w:rPr>
  </w:style>
  <w:style w:type="character" w:customStyle="1" w:styleId="ListLabel2891">
    <w:name w:val="ListLabel 2891"/>
    <w:qFormat/>
    <w:rPr>
      <w:rFonts w:cs="Wingdings"/>
    </w:rPr>
  </w:style>
  <w:style w:type="character" w:customStyle="1" w:styleId="ListLabel2892">
    <w:name w:val="ListLabel 2892"/>
    <w:qFormat/>
    <w:rPr>
      <w:rFonts w:cs="Symbol"/>
    </w:rPr>
  </w:style>
  <w:style w:type="character" w:customStyle="1" w:styleId="ListLabel2893">
    <w:name w:val="ListLabel 2893"/>
    <w:qFormat/>
    <w:rPr>
      <w:rFonts w:cs="Courier New"/>
    </w:rPr>
  </w:style>
  <w:style w:type="character" w:customStyle="1" w:styleId="ListLabel2894">
    <w:name w:val="ListLabel 2894"/>
    <w:qFormat/>
    <w:rPr>
      <w:rFonts w:cs="Wingdings"/>
    </w:rPr>
  </w:style>
  <w:style w:type="character" w:customStyle="1" w:styleId="ListLabel2895">
    <w:name w:val="ListLabel 2895"/>
    <w:qFormat/>
    <w:rPr>
      <w:rFonts w:cs="Wingdings"/>
      <w:sz w:val="22"/>
    </w:rPr>
  </w:style>
  <w:style w:type="character" w:customStyle="1" w:styleId="ListLabel2896">
    <w:name w:val="ListLabel 2896"/>
    <w:qFormat/>
    <w:rPr>
      <w:rFonts w:cs="Courier New"/>
    </w:rPr>
  </w:style>
  <w:style w:type="character" w:customStyle="1" w:styleId="ListLabel2897">
    <w:name w:val="ListLabel 2897"/>
    <w:qFormat/>
    <w:rPr>
      <w:rFonts w:cs="Wingdings"/>
    </w:rPr>
  </w:style>
  <w:style w:type="character" w:customStyle="1" w:styleId="ListLabel2898">
    <w:name w:val="ListLabel 2898"/>
    <w:qFormat/>
    <w:rPr>
      <w:rFonts w:cs="Symbol"/>
    </w:rPr>
  </w:style>
  <w:style w:type="character" w:customStyle="1" w:styleId="ListLabel2899">
    <w:name w:val="ListLabel 2899"/>
    <w:qFormat/>
    <w:rPr>
      <w:rFonts w:cs="Courier New"/>
    </w:rPr>
  </w:style>
  <w:style w:type="character" w:customStyle="1" w:styleId="ListLabel2900">
    <w:name w:val="ListLabel 2900"/>
    <w:qFormat/>
    <w:rPr>
      <w:rFonts w:cs="Wingdings"/>
    </w:rPr>
  </w:style>
  <w:style w:type="character" w:customStyle="1" w:styleId="ListLabel2901">
    <w:name w:val="ListLabel 2901"/>
    <w:qFormat/>
    <w:rPr>
      <w:rFonts w:cs="Symbol"/>
    </w:rPr>
  </w:style>
  <w:style w:type="character" w:customStyle="1" w:styleId="ListLabel2902">
    <w:name w:val="ListLabel 2902"/>
    <w:qFormat/>
    <w:rPr>
      <w:rFonts w:cs="Courier New"/>
    </w:rPr>
  </w:style>
  <w:style w:type="character" w:customStyle="1" w:styleId="ListLabel2903">
    <w:name w:val="ListLabel 2903"/>
    <w:qFormat/>
    <w:rPr>
      <w:rFonts w:cs="Wingdings"/>
    </w:rPr>
  </w:style>
  <w:style w:type="character" w:customStyle="1" w:styleId="ListLabel2904">
    <w:name w:val="ListLabel 2904"/>
    <w:qFormat/>
    <w:rPr>
      <w:rFonts w:ascii="Arial" w:hAnsi="Arial" w:cs="Wingdings"/>
      <w:sz w:val="22"/>
    </w:rPr>
  </w:style>
  <w:style w:type="character" w:customStyle="1" w:styleId="ListLabel2905">
    <w:name w:val="ListLabel 2905"/>
    <w:qFormat/>
    <w:rPr>
      <w:rFonts w:cs="Courier New"/>
    </w:rPr>
  </w:style>
  <w:style w:type="character" w:customStyle="1" w:styleId="ListLabel2906">
    <w:name w:val="ListLabel 2906"/>
    <w:qFormat/>
    <w:rPr>
      <w:rFonts w:cs="Wingdings"/>
    </w:rPr>
  </w:style>
  <w:style w:type="character" w:customStyle="1" w:styleId="ListLabel2907">
    <w:name w:val="ListLabel 2907"/>
    <w:qFormat/>
    <w:rPr>
      <w:rFonts w:cs="Symbol"/>
    </w:rPr>
  </w:style>
  <w:style w:type="character" w:customStyle="1" w:styleId="ListLabel2908">
    <w:name w:val="ListLabel 2908"/>
    <w:qFormat/>
    <w:rPr>
      <w:rFonts w:cs="Courier New"/>
    </w:rPr>
  </w:style>
  <w:style w:type="character" w:customStyle="1" w:styleId="ListLabel2909">
    <w:name w:val="ListLabel 2909"/>
    <w:qFormat/>
    <w:rPr>
      <w:rFonts w:cs="Wingdings"/>
    </w:rPr>
  </w:style>
  <w:style w:type="character" w:customStyle="1" w:styleId="ListLabel2910">
    <w:name w:val="ListLabel 2910"/>
    <w:qFormat/>
    <w:rPr>
      <w:rFonts w:cs="Symbol"/>
    </w:rPr>
  </w:style>
  <w:style w:type="character" w:customStyle="1" w:styleId="ListLabel2911">
    <w:name w:val="ListLabel 2911"/>
    <w:qFormat/>
    <w:rPr>
      <w:rFonts w:cs="Courier New"/>
    </w:rPr>
  </w:style>
  <w:style w:type="character" w:customStyle="1" w:styleId="ListLabel2912">
    <w:name w:val="ListLabel 2912"/>
    <w:qFormat/>
    <w:rPr>
      <w:rFonts w:cs="Wingdings"/>
    </w:rPr>
  </w:style>
  <w:style w:type="character" w:customStyle="1" w:styleId="ListLabel2913">
    <w:name w:val="ListLabel 2913"/>
    <w:qFormat/>
    <w:rPr>
      <w:rFonts w:ascii="Arial" w:hAnsi="Arial" w:cs="Wingdings"/>
      <w:sz w:val="22"/>
    </w:rPr>
  </w:style>
  <w:style w:type="character" w:customStyle="1" w:styleId="ListLabel2914">
    <w:name w:val="ListLabel 2914"/>
    <w:qFormat/>
    <w:rPr>
      <w:rFonts w:cs="Courier New"/>
    </w:rPr>
  </w:style>
  <w:style w:type="character" w:customStyle="1" w:styleId="ListLabel2915">
    <w:name w:val="ListLabel 2915"/>
    <w:qFormat/>
    <w:rPr>
      <w:rFonts w:cs="Wingdings"/>
    </w:rPr>
  </w:style>
  <w:style w:type="character" w:customStyle="1" w:styleId="ListLabel2916">
    <w:name w:val="ListLabel 2916"/>
    <w:qFormat/>
    <w:rPr>
      <w:rFonts w:cs="Symbol"/>
    </w:rPr>
  </w:style>
  <w:style w:type="character" w:customStyle="1" w:styleId="ListLabel2917">
    <w:name w:val="ListLabel 2917"/>
    <w:qFormat/>
    <w:rPr>
      <w:rFonts w:cs="Courier New"/>
    </w:rPr>
  </w:style>
  <w:style w:type="character" w:customStyle="1" w:styleId="ListLabel2918">
    <w:name w:val="ListLabel 2918"/>
    <w:qFormat/>
    <w:rPr>
      <w:rFonts w:cs="Wingdings"/>
    </w:rPr>
  </w:style>
  <w:style w:type="character" w:customStyle="1" w:styleId="ListLabel2919">
    <w:name w:val="ListLabel 2919"/>
    <w:qFormat/>
    <w:rPr>
      <w:rFonts w:cs="Symbol"/>
    </w:rPr>
  </w:style>
  <w:style w:type="character" w:customStyle="1" w:styleId="ListLabel2920">
    <w:name w:val="ListLabel 2920"/>
    <w:qFormat/>
    <w:rPr>
      <w:rFonts w:cs="Courier New"/>
    </w:rPr>
  </w:style>
  <w:style w:type="character" w:customStyle="1" w:styleId="ListLabel2921">
    <w:name w:val="ListLabel 2921"/>
    <w:qFormat/>
    <w:rPr>
      <w:rFonts w:cs="Wingdings"/>
    </w:rPr>
  </w:style>
  <w:style w:type="character" w:customStyle="1" w:styleId="ListLabel2922">
    <w:name w:val="ListLabel 2922"/>
    <w:qFormat/>
    <w:rPr>
      <w:rFonts w:ascii="Arial" w:hAnsi="Arial" w:cs="Wingdings"/>
      <w:sz w:val="22"/>
    </w:rPr>
  </w:style>
  <w:style w:type="character" w:customStyle="1" w:styleId="ListLabel2923">
    <w:name w:val="ListLabel 2923"/>
    <w:qFormat/>
    <w:rPr>
      <w:rFonts w:cs="Courier New"/>
    </w:rPr>
  </w:style>
  <w:style w:type="character" w:customStyle="1" w:styleId="ListLabel2924">
    <w:name w:val="ListLabel 2924"/>
    <w:qFormat/>
    <w:rPr>
      <w:rFonts w:cs="Wingdings"/>
    </w:rPr>
  </w:style>
  <w:style w:type="character" w:customStyle="1" w:styleId="ListLabel2925">
    <w:name w:val="ListLabel 2925"/>
    <w:qFormat/>
    <w:rPr>
      <w:rFonts w:cs="Symbol"/>
    </w:rPr>
  </w:style>
  <w:style w:type="character" w:customStyle="1" w:styleId="ListLabel2926">
    <w:name w:val="ListLabel 2926"/>
    <w:qFormat/>
    <w:rPr>
      <w:rFonts w:cs="Courier New"/>
    </w:rPr>
  </w:style>
  <w:style w:type="character" w:customStyle="1" w:styleId="ListLabel2927">
    <w:name w:val="ListLabel 2927"/>
    <w:qFormat/>
    <w:rPr>
      <w:rFonts w:cs="Wingdings"/>
    </w:rPr>
  </w:style>
  <w:style w:type="character" w:customStyle="1" w:styleId="ListLabel2928">
    <w:name w:val="ListLabel 2928"/>
    <w:qFormat/>
    <w:rPr>
      <w:rFonts w:cs="Symbol"/>
    </w:rPr>
  </w:style>
  <w:style w:type="character" w:customStyle="1" w:styleId="ListLabel2929">
    <w:name w:val="ListLabel 2929"/>
    <w:qFormat/>
    <w:rPr>
      <w:rFonts w:cs="Courier New"/>
    </w:rPr>
  </w:style>
  <w:style w:type="character" w:customStyle="1" w:styleId="ListLabel2930">
    <w:name w:val="ListLabel 2930"/>
    <w:qFormat/>
    <w:rPr>
      <w:rFonts w:cs="Wingdings"/>
    </w:rPr>
  </w:style>
  <w:style w:type="character" w:customStyle="1" w:styleId="ListLabel2931">
    <w:name w:val="ListLabel 2931"/>
    <w:qFormat/>
    <w:rPr>
      <w:rFonts w:ascii="Arial" w:hAnsi="Arial" w:cs="Wingdings"/>
      <w:sz w:val="22"/>
    </w:rPr>
  </w:style>
  <w:style w:type="character" w:customStyle="1" w:styleId="ListLabel2932">
    <w:name w:val="ListLabel 2932"/>
    <w:qFormat/>
    <w:rPr>
      <w:rFonts w:cs="Courier New"/>
    </w:rPr>
  </w:style>
  <w:style w:type="character" w:customStyle="1" w:styleId="ListLabel2933">
    <w:name w:val="ListLabel 2933"/>
    <w:qFormat/>
    <w:rPr>
      <w:rFonts w:cs="Wingdings"/>
    </w:rPr>
  </w:style>
  <w:style w:type="character" w:customStyle="1" w:styleId="ListLabel2934">
    <w:name w:val="ListLabel 2934"/>
    <w:qFormat/>
    <w:rPr>
      <w:rFonts w:cs="Symbol"/>
    </w:rPr>
  </w:style>
  <w:style w:type="character" w:customStyle="1" w:styleId="ListLabel2935">
    <w:name w:val="ListLabel 2935"/>
    <w:qFormat/>
    <w:rPr>
      <w:rFonts w:cs="Courier New"/>
    </w:rPr>
  </w:style>
  <w:style w:type="character" w:customStyle="1" w:styleId="ListLabel2936">
    <w:name w:val="ListLabel 2936"/>
    <w:qFormat/>
    <w:rPr>
      <w:rFonts w:cs="Wingdings"/>
    </w:rPr>
  </w:style>
  <w:style w:type="character" w:customStyle="1" w:styleId="ListLabel2937">
    <w:name w:val="ListLabel 2937"/>
    <w:qFormat/>
    <w:rPr>
      <w:rFonts w:cs="Symbol"/>
    </w:rPr>
  </w:style>
  <w:style w:type="character" w:customStyle="1" w:styleId="ListLabel2938">
    <w:name w:val="ListLabel 2938"/>
    <w:qFormat/>
    <w:rPr>
      <w:rFonts w:cs="Courier New"/>
    </w:rPr>
  </w:style>
  <w:style w:type="character" w:customStyle="1" w:styleId="ListLabel2939">
    <w:name w:val="ListLabel 2939"/>
    <w:qFormat/>
    <w:rPr>
      <w:rFonts w:cs="Wingdings"/>
    </w:rPr>
  </w:style>
  <w:style w:type="character" w:customStyle="1" w:styleId="ListLabel2940">
    <w:name w:val="ListLabel 2940"/>
    <w:qFormat/>
    <w:rPr>
      <w:rFonts w:ascii="Arial" w:hAnsi="Arial" w:cs="Wingdings"/>
      <w:sz w:val="22"/>
    </w:rPr>
  </w:style>
  <w:style w:type="character" w:customStyle="1" w:styleId="ListLabel2941">
    <w:name w:val="ListLabel 2941"/>
    <w:qFormat/>
    <w:rPr>
      <w:rFonts w:cs="Courier New"/>
    </w:rPr>
  </w:style>
  <w:style w:type="character" w:customStyle="1" w:styleId="ListLabel2942">
    <w:name w:val="ListLabel 2942"/>
    <w:qFormat/>
    <w:rPr>
      <w:rFonts w:cs="Wingdings"/>
    </w:rPr>
  </w:style>
  <w:style w:type="character" w:customStyle="1" w:styleId="ListLabel2943">
    <w:name w:val="ListLabel 2943"/>
    <w:qFormat/>
    <w:rPr>
      <w:rFonts w:cs="Symbol"/>
    </w:rPr>
  </w:style>
  <w:style w:type="character" w:customStyle="1" w:styleId="ListLabel2944">
    <w:name w:val="ListLabel 2944"/>
    <w:qFormat/>
    <w:rPr>
      <w:rFonts w:cs="Courier New"/>
    </w:rPr>
  </w:style>
  <w:style w:type="character" w:customStyle="1" w:styleId="ListLabel2945">
    <w:name w:val="ListLabel 2945"/>
    <w:qFormat/>
    <w:rPr>
      <w:rFonts w:cs="Wingdings"/>
    </w:rPr>
  </w:style>
  <w:style w:type="character" w:customStyle="1" w:styleId="ListLabel2946">
    <w:name w:val="ListLabel 2946"/>
    <w:qFormat/>
    <w:rPr>
      <w:rFonts w:cs="Symbol"/>
    </w:rPr>
  </w:style>
  <w:style w:type="character" w:customStyle="1" w:styleId="ListLabel2947">
    <w:name w:val="ListLabel 2947"/>
    <w:qFormat/>
    <w:rPr>
      <w:rFonts w:cs="Courier New"/>
    </w:rPr>
  </w:style>
  <w:style w:type="character" w:customStyle="1" w:styleId="ListLabel2948">
    <w:name w:val="ListLabel 2948"/>
    <w:qFormat/>
    <w:rPr>
      <w:rFonts w:cs="Wingdings"/>
    </w:rPr>
  </w:style>
  <w:style w:type="character" w:customStyle="1" w:styleId="ListLabel2949">
    <w:name w:val="ListLabel 2949"/>
    <w:qFormat/>
    <w:rPr>
      <w:rFonts w:ascii="Arial" w:hAnsi="Arial" w:cs="Wingdings"/>
      <w:b/>
      <w:sz w:val="22"/>
    </w:rPr>
  </w:style>
  <w:style w:type="character" w:customStyle="1" w:styleId="ListLabel2950">
    <w:name w:val="ListLabel 2950"/>
    <w:qFormat/>
    <w:rPr>
      <w:rFonts w:cs="Courier New"/>
    </w:rPr>
  </w:style>
  <w:style w:type="character" w:customStyle="1" w:styleId="ListLabel2951">
    <w:name w:val="ListLabel 2951"/>
    <w:qFormat/>
    <w:rPr>
      <w:rFonts w:cs="Wingdings"/>
    </w:rPr>
  </w:style>
  <w:style w:type="character" w:customStyle="1" w:styleId="ListLabel2952">
    <w:name w:val="ListLabel 2952"/>
    <w:qFormat/>
    <w:rPr>
      <w:rFonts w:cs="Symbol"/>
    </w:rPr>
  </w:style>
  <w:style w:type="character" w:customStyle="1" w:styleId="ListLabel2953">
    <w:name w:val="ListLabel 2953"/>
    <w:qFormat/>
    <w:rPr>
      <w:rFonts w:cs="Courier New"/>
    </w:rPr>
  </w:style>
  <w:style w:type="character" w:customStyle="1" w:styleId="ListLabel2954">
    <w:name w:val="ListLabel 2954"/>
    <w:qFormat/>
    <w:rPr>
      <w:rFonts w:cs="Wingdings"/>
    </w:rPr>
  </w:style>
  <w:style w:type="character" w:customStyle="1" w:styleId="ListLabel2955">
    <w:name w:val="ListLabel 2955"/>
    <w:qFormat/>
    <w:rPr>
      <w:rFonts w:cs="Symbol"/>
    </w:rPr>
  </w:style>
  <w:style w:type="character" w:customStyle="1" w:styleId="ListLabel2956">
    <w:name w:val="ListLabel 2956"/>
    <w:qFormat/>
    <w:rPr>
      <w:rFonts w:cs="Courier New"/>
    </w:rPr>
  </w:style>
  <w:style w:type="character" w:customStyle="1" w:styleId="ListLabel2957">
    <w:name w:val="ListLabel 2957"/>
    <w:qFormat/>
    <w:rPr>
      <w:rFonts w:cs="Wingdings"/>
    </w:rPr>
  </w:style>
  <w:style w:type="character" w:customStyle="1" w:styleId="ListLabel2958">
    <w:name w:val="ListLabel 2958"/>
    <w:qFormat/>
    <w:rPr>
      <w:rFonts w:ascii="Arial" w:hAnsi="Arial" w:cs="Wingdings"/>
      <w:b/>
      <w:sz w:val="22"/>
    </w:rPr>
  </w:style>
  <w:style w:type="character" w:customStyle="1" w:styleId="ListLabel2959">
    <w:name w:val="ListLabel 2959"/>
    <w:qFormat/>
    <w:rPr>
      <w:rFonts w:cs="Courier New"/>
    </w:rPr>
  </w:style>
  <w:style w:type="character" w:customStyle="1" w:styleId="ListLabel2960">
    <w:name w:val="ListLabel 2960"/>
    <w:qFormat/>
    <w:rPr>
      <w:rFonts w:cs="Wingdings"/>
    </w:rPr>
  </w:style>
  <w:style w:type="character" w:customStyle="1" w:styleId="ListLabel2961">
    <w:name w:val="ListLabel 2961"/>
    <w:qFormat/>
    <w:rPr>
      <w:rFonts w:cs="Symbol"/>
    </w:rPr>
  </w:style>
  <w:style w:type="character" w:customStyle="1" w:styleId="ListLabel2962">
    <w:name w:val="ListLabel 2962"/>
    <w:qFormat/>
    <w:rPr>
      <w:rFonts w:cs="Courier New"/>
    </w:rPr>
  </w:style>
  <w:style w:type="character" w:customStyle="1" w:styleId="ListLabel2963">
    <w:name w:val="ListLabel 2963"/>
    <w:qFormat/>
    <w:rPr>
      <w:rFonts w:cs="Wingdings"/>
    </w:rPr>
  </w:style>
  <w:style w:type="character" w:customStyle="1" w:styleId="ListLabel2964">
    <w:name w:val="ListLabel 2964"/>
    <w:qFormat/>
    <w:rPr>
      <w:rFonts w:cs="Symbol"/>
    </w:rPr>
  </w:style>
  <w:style w:type="character" w:customStyle="1" w:styleId="ListLabel2965">
    <w:name w:val="ListLabel 2965"/>
    <w:qFormat/>
    <w:rPr>
      <w:rFonts w:cs="Courier New"/>
    </w:rPr>
  </w:style>
  <w:style w:type="character" w:customStyle="1" w:styleId="ListLabel2966">
    <w:name w:val="ListLabel 2966"/>
    <w:qFormat/>
    <w:rPr>
      <w:rFonts w:cs="Wingdings"/>
    </w:rPr>
  </w:style>
  <w:style w:type="character" w:customStyle="1" w:styleId="ListLabel2967">
    <w:name w:val="ListLabel 2967"/>
    <w:qFormat/>
    <w:rPr>
      <w:rFonts w:ascii="Arial" w:hAnsi="Arial" w:cs="Wingdings"/>
      <w:sz w:val="22"/>
    </w:rPr>
  </w:style>
  <w:style w:type="character" w:customStyle="1" w:styleId="ListLabel2968">
    <w:name w:val="ListLabel 2968"/>
    <w:qFormat/>
    <w:rPr>
      <w:rFonts w:cs="Courier New"/>
    </w:rPr>
  </w:style>
  <w:style w:type="character" w:customStyle="1" w:styleId="ListLabel2969">
    <w:name w:val="ListLabel 2969"/>
    <w:qFormat/>
    <w:rPr>
      <w:rFonts w:cs="Wingdings"/>
    </w:rPr>
  </w:style>
  <w:style w:type="character" w:customStyle="1" w:styleId="ListLabel2970">
    <w:name w:val="ListLabel 2970"/>
    <w:qFormat/>
    <w:rPr>
      <w:rFonts w:cs="Symbol"/>
    </w:rPr>
  </w:style>
  <w:style w:type="character" w:customStyle="1" w:styleId="ListLabel2971">
    <w:name w:val="ListLabel 2971"/>
    <w:qFormat/>
    <w:rPr>
      <w:rFonts w:cs="Courier New"/>
    </w:rPr>
  </w:style>
  <w:style w:type="character" w:customStyle="1" w:styleId="ListLabel2972">
    <w:name w:val="ListLabel 2972"/>
    <w:qFormat/>
    <w:rPr>
      <w:rFonts w:cs="Wingdings"/>
    </w:rPr>
  </w:style>
  <w:style w:type="character" w:customStyle="1" w:styleId="ListLabel2973">
    <w:name w:val="ListLabel 2973"/>
    <w:qFormat/>
    <w:rPr>
      <w:rFonts w:cs="Symbol"/>
    </w:rPr>
  </w:style>
  <w:style w:type="character" w:customStyle="1" w:styleId="ListLabel2974">
    <w:name w:val="ListLabel 2974"/>
    <w:qFormat/>
    <w:rPr>
      <w:rFonts w:cs="Courier New"/>
    </w:rPr>
  </w:style>
  <w:style w:type="character" w:customStyle="1" w:styleId="ListLabel2975">
    <w:name w:val="ListLabel 2975"/>
    <w:qFormat/>
    <w:rPr>
      <w:rFonts w:cs="Wingdings"/>
    </w:rPr>
  </w:style>
  <w:style w:type="character" w:customStyle="1" w:styleId="ListLabel2976">
    <w:name w:val="ListLabel 2976"/>
    <w:qFormat/>
    <w:rPr>
      <w:rFonts w:ascii="Arial" w:hAnsi="Arial" w:cs="Wingdings"/>
      <w:b/>
      <w:sz w:val="22"/>
    </w:rPr>
  </w:style>
  <w:style w:type="character" w:customStyle="1" w:styleId="ListLabel2977">
    <w:name w:val="ListLabel 2977"/>
    <w:qFormat/>
    <w:rPr>
      <w:rFonts w:cs="Courier New"/>
    </w:rPr>
  </w:style>
  <w:style w:type="character" w:customStyle="1" w:styleId="ListLabel2978">
    <w:name w:val="ListLabel 2978"/>
    <w:qFormat/>
    <w:rPr>
      <w:rFonts w:cs="Wingdings"/>
    </w:rPr>
  </w:style>
  <w:style w:type="character" w:customStyle="1" w:styleId="ListLabel2979">
    <w:name w:val="ListLabel 2979"/>
    <w:qFormat/>
    <w:rPr>
      <w:rFonts w:cs="Symbol"/>
    </w:rPr>
  </w:style>
  <w:style w:type="character" w:customStyle="1" w:styleId="ListLabel2980">
    <w:name w:val="ListLabel 2980"/>
    <w:qFormat/>
    <w:rPr>
      <w:rFonts w:cs="Courier New"/>
    </w:rPr>
  </w:style>
  <w:style w:type="character" w:customStyle="1" w:styleId="ListLabel2981">
    <w:name w:val="ListLabel 2981"/>
    <w:qFormat/>
    <w:rPr>
      <w:rFonts w:cs="Wingdings"/>
    </w:rPr>
  </w:style>
  <w:style w:type="character" w:customStyle="1" w:styleId="ListLabel2982">
    <w:name w:val="ListLabel 2982"/>
    <w:qFormat/>
    <w:rPr>
      <w:rFonts w:cs="Symbol"/>
    </w:rPr>
  </w:style>
  <w:style w:type="character" w:customStyle="1" w:styleId="ListLabel2983">
    <w:name w:val="ListLabel 2983"/>
    <w:qFormat/>
    <w:rPr>
      <w:rFonts w:cs="Courier New"/>
    </w:rPr>
  </w:style>
  <w:style w:type="character" w:customStyle="1" w:styleId="ListLabel2984">
    <w:name w:val="ListLabel 2984"/>
    <w:qFormat/>
    <w:rPr>
      <w:rFonts w:cs="Wingdings"/>
    </w:rPr>
  </w:style>
  <w:style w:type="character" w:customStyle="1" w:styleId="ListLabel2985">
    <w:name w:val="ListLabel 2985"/>
    <w:qFormat/>
    <w:rPr>
      <w:rFonts w:ascii="Arial" w:hAnsi="Arial" w:cs="Wingdings"/>
      <w:sz w:val="22"/>
    </w:rPr>
  </w:style>
  <w:style w:type="character" w:customStyle="1" w:styleId="ListLabel2986">
    <w:name w:val="ListLabel 2986"/>
    <w:qFormat/>
    <w:rPr>
      <w:rFonts w:cs="Courier New"/>
    </w:rPr>
  </w:style>
  <w:style w:type="character" w:customStyle="1" w:styleId="ListLabel2987">
    <w:name w:val="ListLabel 2987"/>
    <w:qFormat/>
    <w:rPr>
      <w:rFonts w:cs="Wingdings"/>
    </w:rPr>
  </w:style>
  <w:style w:type="character" w:customStyle="1" w:styleId="ListLabel2988">
    <w:name w:val="ListLabel 2988"/>
    <w:qFormat/>
    <w:rPr>
      <w:rFonts w:cs="Symbol"/>
    </w:rPr>
  </w:style>
  <w:style w:type="character" w:customStyle="1" w:styleId="ListLabel2989">
    <w:name w:val="ListLabel 2989"/>
    <w:qFormat/>
    <w:rPr>
      <w:rFonts w:cs="Courier New"/>
    </w:rPr>
  </w:style>
  <w:style w:type="character" w:customStyle="1" w:styleId="ListLabel2990">
    <w:name w:val="ListLabel 2990"/>
    <w:qFormat/>
    <w:rPr>
      <w:rFonts w:cs="Wingdings"/>
    </w:rPr>
  </w:style>
  <w:style w:type="character" w:customStyle="1" w:styleId="ListLabel2991">
    <w:name w:val="ListLabel 2991"/>
    <w:qFormat/>
    <w:rPr>
      <w:rFonts w:cs="Symbol"/>
    </w:rPr>
  </w:style>
  <w:style w:type="character" w:customStyle="1" w:styleId="ListLabel2992">
    <w:name w:val="ListLabel 2992"/>
    <w:qFormat/>
    <w:rPr>
      <w:rFonts w:cs="Courier New"/>
    </w:rPr>
  </w:style>
  <w:style w:type="character" w:customStyle="1" w:styleId="ListLabel2993">
    <w:name w:val="ListLabel 2993"/>
    <w:qFormat/>
    <w:rPr>
      <w:rFonts w:cs="Wingdings"/>
    </w:rPr>
  </w:style>
  <w:style w:type="character" w:customStyle="1" w:styleId="ListLabel2994">
    <w:name w:val="ListLabel 2994"/>
    <w:qFormat/>
    <w:rPr>
      <w:rFonts w:ascii="Arial" w:hAnsi="Arial" w:cs="Wingdings"/>
      <w:b/>
      <w:sz w:val="22"/>
    </w:rPr>
  </w:style>
  <w:style w:type="character" w:customStyle="1" w:styleId="ListLabel2995">
    <w:name w:val="ListLabel 2995"/>
    <w:qFormat/>
    <w:rPr>
      <w:rFonts w:cs="Courier New"/>
    </w:rPr>
  </w:style>
  <w:style w:type="character" w:customStyle="1" w:styleId="ListLabel2996">
    <w:name w:val="ListLabel 2996"/>
    <w:qFormat/>
    <w:rPr>
      <w:rFonts w:cs="Wingdings"/>
    </w:rPr>
  </w:style>
  <w:style w:type="character" w:customStyle="1" w:styleId="ListLabel2997">
    <w:name w:val="ListLabel 2997"/>
    <w:qFormat/>
    <w:rPr>
      <w:rFonts w:cs="Symbol"/>
    </w:rPr>
  </w:style>
  <w:style w:type="character" w:customStyle="1" w:styleId="ListLabel2998">
    <w:name w:val="ListLabel 2998"/>
    <w:qFormat/>
    <w:rPr>
      <w:rFonts w:cs="Courier New"/>
    </w:rPr>
  </w:style>
  <w:style w:type="character" w:customStyle="1" w:styleId="ListLabel2999">
    <w:name w:val="ListLabel 2999"/>
    <w:qFormat/>
    <w:rPr>
      <w:rFonts w:cs="Wingdings"/>
    </w:rPr>
  </w:style>
  <w:style w:type="character" w:customStyle="1" w:styleId="ListLabel3000">
    <w:name w:val="ListLabel 3000"/>
    <w:qFormat/>
    <w:rPr>
      <w:rFonts w:cs="Symbol"/>
    </w:rPr>
  </w:style>
  <w:style w:type="character" w:customStyle="1" w:styleId="ListLabel3001">
    <w:name w:val="ListLabel 3001"/>
    <w:qFormat/>
    <w:rPr>
      <w:rFonts w:cs="Courier New"/>
    </w:rPr>
  </w:style>
  <w:style w:type="character" w:customStyle="1" w:styleId="ListLabel3002">
    <w:name w:val="ListLabel 3002"/>
    <w:qFormat/>
    <w:rPr>
      <w:rFonts w:cs="Wingdings"/>
    </w:rPr>
  </w:style>
  <w:style w:type="character" w:customStyle="1" w:styleId="ListLabel3003">
    <w:name w:val="ListLabel 3003"/>
    <w:qFormat/>
    <w:rPr>
      <w:rFonts w:ascii="Arial" w:hAnsi="Arial" w:cs="Wingdings"/>
      <w:b/>
      <w:sz w:val="22"/>
    </w:rPr>
  </w:style>
  <w:style w:type="character" w:customStyle="1" w:styleId="ListLabel3004">
    <w:name w:val="ListLabel 3004"/>
    <w:qFormat/>
    <w:rPr>
      <w:rFonts w:cs="Courier New"/>
    </w:rPr>
  </w:style>
  <w:style w:type="character" w:customStyle="1" w:styleId="ListLabel3005">
    <w:name w:val="ListLabel 3005"/>
    <w:qFormat/>
    <w:rPr>
      <w:rFonts w:cs="Wingdings"/>
    </w:rPr>
  </w:style>
  <w:style w:type="character" w:customStyle="1" w:styleId="ListLabel3006">
    <w:name w:val="ListLabel 3006"/>
    <w:qFormat/>
    <w:rPr>
      <w:rFonts w:cs="Symbol"/>
    </w:rPr>
  </w:style>
  <w:style w:type="character" w:customStyle="1" w:styleId="ListLabel3007">
    <w:name w:val="ListLabel 3007"/>
    <w:qFormat/>
    <w:rPr>
      <w:rFonts w:cs="Courier New"/>
    </w:rPr>
  </w:style>
  <w:style w:type="character" w:customStyle="1" w:styleId="ListLabel3008">
    <w:name w:val="ListLabel 3008"/>
    <w:qFormat/>
    <w:rPr>
      <w:rFonts w:cs="Wingdings"/>
    </w:rPr>
  </w:style>
  <w:style w:type="character" w:customStyle="1" w:styleId="ListLabel3009">
    <w:name w:val="ListLabel 3009"/>
    <w:qFormat/>
    <w:rPr>
      <w:rFonts w:cs="Symbol"/>
    </w:rPr>
  </w:style>
  <w:style w:type="character" w:customStyle="1" w:styleId="ListLabel3010">
    <w:name w:val="ListLabel 3010"/>
    <w:qFormat/>
    <w:rPr>
      <w:rFonts w:cs="Courier New"/>
    </w:rPr>
  </w:style>
  <w:style w:type="character" w:customStyle="1" w:styleId="ListLabel3011">
    <w:name w:val="ListLabel 3011"/>
    <w:qFormat/>
    <w:rPr>
      <w:rFonts w:cs="Wingdings"/>
    </w:rPr>
  </w:style>
  <w:style w:type="character" w:customStyle="1" w:styleId="ListLabel3012">
    <w:name w:val="ListLabel 3012"/>
    <w:qFormat/>
    <w:rPr>
      <w:rFonts w:ascii="Arial" w:hAnsi="Arial" w:cs="Wingdings"/>
      <w:sz w:val="22"/>
    </w:rPr>
  </w:style>
  <w:style w:type="character" w:customStyle="1" w:styleId="ListLabel3013">
    <w:name w:val="ListLabel 3013"/>
    <w:qFormat/>
    <w:rPr>
      <w:rFonts w:cs="Courier New"/>
    </w:rPr>
  </w:style>
  <w:style w:type="character" w:customStyle="1" w:styleId="ListLabel3014">
    <w:name w:val="ListLabel 3014"/>
    <w:qFormat/>
    <w:rPr>
      <w:rFonts w:cs="Wingdings"/>
    </w:rPr>
  </w:style>
  <w:style w:type="character" w:customStyle="1" w:styleId="ListLabel3015">
    <w:name w:val="ListLabel 3015"/>
    <w:qFormat/>
    <w:rPr>
      <w:rFonts w:cs="Symbol"/>
    </w:rPr>
  </w:style>
  <w:style w:type="character" w:customStyle="1" w:styleId="ListLabel3016">
    <w:name w:val="ListLabel 3016"/>
    <w:qFormat/>
    <w:rPr>
      <w:rFonts w:cs="Courier New"/>
    </w:rPr>
  </w:style>
  <w:style w:type="character" w:customStyle="1" w:styleId="ListLabel3017">
    <w:name w:val="ListLabel 3017"/>
    <w:qFormat/>
    <w:rPr>
      <w:rFonts w:cs="Wingdings"/>
    </w:rPr>
  </w:style>
  <w:style w:type="character" w:customStyle="1" w:styleId="ListLabel3018">
    <w:name w:val="ListLabel 3018"/>
    <w:qFormat/>
    <w:rPr>
      <w:rFonts w:cs="Symbol"/>
    </w:rPr>
  </w:style>
  <w:style w:type="character" w:customStyle="1" w:styleId="ListLabel3019">
    <w:name w:val="ListLabel 3019"/>
    <w:qFormat/>
    <w:rPr>
      <w:rFonts w:cs="Courier New"/>
    </w:rPr>
  </w:style>
  <w:style w:type="character" w:customStyle="1" w:styleId="ListLabel3020">
    <w:name w:val="ListLabel 3020"/>
    <w:qFormat/>
    <w:rPr>
      <w:rFonts w:cs="Wingdings"/>
    </w:rPr>
  </w:style>
  <w:style w:type="character" w:customStyle="1" w:styleId="ListLabel3021">
    <w:name w:val="ListLabel 3021"/>
    <w:qFormat/>
    <w:rPr>
      <w:rFonts w:ascii="Arial" w:hAnsi="Arial" w:cs="Wingdings"/>
      <w:b/>
      <w:sz w:val="22"/>
    </w:rPr>
  </w:style>
  <w:style w:type="character" w:customStyle="1" w:styleId="ListLabel3022">
    <w:name w:val="ListLabel 3022"/>
    <w:qFormat/>
    <w:rPr>
      <w:rFonts w:cs="Courier New"/>
    </w:rPr>
  </w:style>
  <w:style w:type="character" w:customStyle="1" w:styleId="ListLabel3023">
    <w:name w:val="ListLabel 3023"/>
    <w:qFormat/>
    <w:rPr>
      <w:rFonts w:cs="Wingdings"/>
    </w:rPr>
  </w:style>
  <w:style w:type="character" w:customStyle="1" w:styleId="ListLabel3024">
    <w:name w:val="ListLabel 3024"/>
    <w:qFormat/>
    <w:rPr>
      <w:rFonts w:cs="Symbol"/>
    </w:rPr>
  </w:style>
  <w:style w:type="character" w:customStyle="1" w:styleId="ListLabel3025">
    <w:name w:val="ListLabel 3025"/>
    <w:qFormat/>
    <w:rPr>
      <w:rFonts w:cs="Courier New"/>
    </w:rPr>
  </w:style>
  <w:style w:type="character" w:customStyle="1" w:styleId="ListLabel3026">
    <w:name w:val="ListLabel 3026"/>
    <w:qFormat/>
    <w:rPr>
      <w:rFonts w:cs="Wingdings"/>
    </w:rPr>
  </w:style>
  <w:style w:type="character" w:customStyle="1" w:styleId="ListLabel3027">
    <w:name w:val="ListLabel 3027"/>
    <w:qFormat/>
    <w:rPr>
      <w:rFonts w:cs="Symbol"/>
    </w:rPr>
  </w:style>
  <w:style w:type="character" w:customStyle="1" w:styleId="ListLabel3028">
    <w:name w:val="ListLabel 3028"/>
    <w:qFormat/>
    <w:rPr>
      <w:rFonts w:cs="Courier New"/>
    </w:rPr>
  </w:style>
  <w:style w:type="character" w:customStyle="1" w:styleId="ListLabel3029">
    <w:name w:val="ListLabel 3029"/>
    <w:qFormat/>
    <w:rPr>
      <w:rFonts w:cs="Wingdings"/>
    </w:rPr>
  </w:style>
  <w:style w:type="character" w:customStyle="1" w:styleId="ListLabel3030">
    <w:name w:val="ListLabel 3030"/>
    <w:qFormat/>
    <w:rPr>
      <w:rFonts w:ascii="Arial" w:hAnsi="Arial" w:cs="Wingdings"/>
      <w:sz w:val="22"/>
    </w:rPr>
  </w:style>
  <w:style w:type="character" w:customStyle="1" w:styleId="ListLabel3031">
    <w:name w:val="ListLabel 3031"/>
    <w:qFormat/>
    <w:rPr>
      <w:rFonts w:cs="Courier New"/>
    </w:rPr>
  </w:style>
  <w:style w:type="character" w:customStyle="1" w:styleId="ListLabel3032">
    <w:name w:val="ListLabel 3032"/>
    <w:qFormat/>
    <w:rPr>
      <w:rFonts w:cs="Wingdings"/>
    </w:rPr>
  </w:style>
  <w:style w:type="character" w:customStyle="1" w:styleId="ListLabel3033">
    <w:name w:val="ListLabel 3033"/>
    <w:qFormat/>
    <w:rPr>
      <w:rFonts w:cs="Symbol"/>
    </w:rPr>
  </w:style>
  <w:style w:type="character" w:customStyle="1" w:styleId="ListLabel3034">
    <w:name w:val="ListLabel 3034"/>
    <w:qFormat/>
    <w:rPr>
      <w:rFonts w:cs="Courier New"/>
    </w:rPr>
  </w:style>
  <w:style w:type="character" w:customStyle="1" w:styleId="ListLabel3035">
    <w:name w:val="ListLabel 3035"/>
    <w:qFormat/>
    <w:rPr>
      <w:rFonts w:cs="Wingdings"/>
    </w:rPr>
  </w:style>
  <w:style w:type="character" w:customStyle="1" w:styleId="ListLabel3036">
    <w:name w:val="ListLabel 3036"/>
    <w:qFormat/>
    <w:rPr>
      <w:rFonts w:cs="Symbol"/>
    </w:rPr>
  </w:style>
  <w:style w:type="character" w:customStyle="1" w:styleId="ListLabel3037">
    <w:name w:val="ListLabel 3037"/>
    <w:qFormat/>
    <w:rPr>
      <w:rFonts w:cs="Courier New"/>
    </w:rPr>
  </w:style>
  <w:style w:type="character" w:customStyle="1" w:styleId="ListLabel3038">
    <w:name w:val="ListLabel 3038"/>
    <w:qFormat/>
    <w:rPr>
      <w:rFonts w:cs="Wingdings"/>
    </w:rPr>
  </w:style>
  <w:style w:type="character" w:customStyle="1" w:styleId="ListLabel3039">
    <w:name w:val="ListLabel 3039"/>
    <w:qFormat/>
    <w:rPr>
      <w:rFonts w:ascii="Arial" w:hAnsi="Arial" w:cs="Wingdings"/>
      <w:b/>
      <w:sz w:val="22"/>
    </w:rPr>
  </w:style>
  <w:style w:type="character" w:customStyle="1" w:styleId="ListLabel3040">
    <w:name w:val="ListLabel 3040"/>
    <w:qFormat/>
    <w:rPr>
      <w:rFonts w:cs="Courier New"/>
    </w:rPr>
  </w:style>
  <w:style w:type="character" w:customStyle="1" w:styleId="ListLabel3041">
    <w:name w:val="ListLabel 3041"/>
    <w:qFormat/>
    <w:rPr>
      <w:rFonts w:cs="Wingdings"/>
    </w:rPr>
  </w:style>
  <w:style w:type="character" w:customStyle="1" w:styleId="ListLabel3042">
    <w:name w:val="ListLabel 3042"/>
    <w:qFormat/>
    <w:rPr>
      <w:rFonts w:cs="Symbol"/>
    </w:rPr>
  </w:style>
  <w:style w:type="character" w:customStyle="1" w:styleId="ListLabel3043">
    <w:name w:val="ListLabel 3043"/>
    <w:qFormat/>
    <w:rPr>
      <w:rFonts w:cs="Courier New"/>
    </w:rPr>
  </w:style>
  <w:style w:type="character" w:customStyle="1" w:styleId="ListLabel3044">
    <w:name w:val="ListLabel 3044"/>
    <w:qFormat/>
    <w:rPr>
      <w:rFonts w:cs="Wingdings"/>
    </w:rPr>
  </w:style>
  <w:style w:type="character" w:customStyle="1" w:styleId="ListLabel3045">
    <w:name w:val="ListLabel 3045"/>
    <w:qFormat/>
    <w:rPr>
      <w:rFonts w:cs="Symbol"/>
    </w:rPr>
  </w:style>
  <w:style w:type="character" w:customStyle="1" w:styleId="ListLabel3046">
    <w:name w:val="ListLabel 3046"/>
    <w:qFormat/>
    <w:rPr>
      <w:rFonts w:cs="Courier New"/>
    </w:rPr>
  </w:style>
  <w:style w:type="character" w:customStyle="1" w:styleId="ListLabel3047">
    <w:name w:val="ListLabel 3047"/>
    <w:qFormat/>
    <w:rPr>
      <w:rFonts w:cs="Wingdings"/>
    </w:rPr>
  </w:style>
  <w:style w:type="character" w:customStyle="1" w:styleId="ListLabel3048">
    <w:name w:val="ListLabel 3048"/>
    <w:qFormat/>
    <w:rPr>
      <w:rFonts w:ascii="Arial" w:hAnsi="Arial" w:cs="Wingdings"/>
      <w:b/>
      <w:sz w:val="22"/>
    </w:rPr>
  </w:style>
  <w:style w:type="character" w:customStyle="1" w:styleId="ListLabel3049">
    <w:name w:val="ListLabel 3049"/>
    <w:qFormat/>
    <w:rPr>
      <w:rFonts w:cs="Courier New"/>
    </w:rPr>
  </w:style>
  <w:style w:type="character" w:customStyle="1" w:styleId="ListLabel3050">
    <w:name w:val="ListLabel 3050"/>
    <w:qFormat/>
    <w:rPr>
      <w:rFonts w:cs="Wingdings"/>
    </w:rPr>
  </w:style>
  <w:style w:type="character" w:customStyle="1" w:styleId="ListLabel3051">
    <w:name w:val="ListLabel 3051"/>
    <w:qFormat/>
    <w:rPr>
      <w:rFonts w:cs="Symbol"/>
    </w:rPr>
  </w:style>
  <w:style w:type="character" w:customStyle="1" w:styleId="ListLabel3052">
    <w:name w:val="ListLabel 3052"/>
    <w:qFormat/>
    <w:rPr>
      <w:rFonts w:cs="Courier New"/>
    </w:rPr>
  </w:style>
  <w:style w:type="character" w:customStyle="1" w:styleId="ListLabel3053">
    <w:name w:val="ListLabel 3053"/>
    <w:qFormat/>
    <w:rPr>
      <w:rFonts w:cs="Wingdings"/>
    </w:rPr>
  </w:style>
  <w:style w:type="character" w:customStyle="1" w:styleId="ListLabel3054">
    <w:name w:val="ListLabel 3054"/>
    <w:qFormat/>
    <w:rPr>
      <w:rFonts w:cs="Symbol"/>
    </w:rPr>
  </w:style>
  <w:style w:type="character" w:customStyle="1" w:styleId="ListLabel3055">
    <w:name w:val="ListLabel 3055"/>
    <w:qFormat/>
    <w:rPr>
      <w:rFonts w:cs="Courier New"/>
    </w:rPr>
  </w:style>
  <w:style w:type="character" w:customStyle="1" w:styleId="ListLabel3056">
    <w:name w:val="ListLabel 3056"/>
    <w:qFormat/>
    <w:rPr>
      <w:rFonts w:cs="Wingdings"/>
    </w:rPr>
  </w:style>
  <w:style w:type="character" w:customStyle="1" w:styleId="ListLabel3057">
    <w:name w:val="ListLabel 3057"/>
    <w:qFormat/>
    <w:rPr>
      <w:rFonts w:ascii="Arial" w:hAnsi="Arial" w:cs="Wingdings"/>
      <w:b/>
      <w:sz w:val="22"/>
    </w:rPr>
  </w:style>
  <w:style w:type="character" w:customStyle="1" w:styleId="ListLabel3058">
    <w:name w:val="ListLabel 3058"/>
    <w:qFormat/>
    <w:rPr>
      <w:rFonts w:cs="Courier New"/>
    </w:rPr>
  </w:style>
  <w:style w:type="character" w:customStyle="1" w:styleId="ListLabel3059">
    <w:name w:val="ListLabel 3059"/>
    <w:qFormat/>
    <w:rPr>
      <w:rFonts w:cs="Wingdings"/>
    </w:rPr>
  </w:style>
  <w:style w:type="character" w:customStyle="1" w:styleId="ListLabel3060">
    <w:name w:val="ListLabel 3060"/>
    <w:qFormat/>
    <w:rPr>
      <w:rFonts w:cs="Symbol"/>
    </w:rPr>
  </w:style>
  <w:style w:type="character" w:customStyle="1" w:styleId="ListLabel3061">
    <w:name w:val="ListLabel 3061"/>
    <w:qFormat/>
    <w:rPr>
      <w:rFonts w:cs="Courier New"/>
    </w:rPr>
  </w:style>
  <w:style w:type="character" w:customStyle="1" w:styleId="ListLabel3062">
    <w:name w:val="ListLabel 3062"/>
    <w:qFormat/>
    <w:rPr>
      <w:rFonts w:cs="Wingdings"/>
    </w:rPr>
  </w:style>
  <w:style w:type="character" w:customStyle="1" w:styleId="ListLabel3063">
    <w:name w:val="ListLabel 3063"/>
    <w:qFormat/>
    <w:rPr>
      <w:rFonts w:cs="Symbol"/>
    </w:rPr>
  </w:style>
  <w:style w:type="character" w:customStyle="1" w:styleId="ListLabel3064">
    <w:name w:val="ListLabel 3064"/>
    <w:qFormat/>
    <w:rPr>
      <w:rFonts w:cs="Courier New"/>
    </w:rPr>
  </w:style>
  <w:style w:type="character" w:customStyle="1" w:styleId="ListLabel3065">
    <w:name w:val="ListLabel 3065"/>
    <w:qFormat/>
    <w:rPr>
      <w:rFonts w:cs="Wingdings"/>
    </w:rPr>
  </w:style>
  <w:style w:type="character" w:customStyle="1" w:styleId="ListLabel3066">
    <w:name w:val="ListLabel 3066"/>
    <w:qFormat/>
    <w:rPr>
      <w:rFonts w:cs="Wingdings"/>
      <w:b w:val="0"/>
      <w:i w:val="0"/>
      <w:strike w:val="0"/>
      <w:dstrike w:val="0"/>
      <w:color w:val="000000"/>
      <w:position w:val="0"/>
      <w:sz w:val="20"/>
      <w:szCs w:val="22"/>
      <w:u w:val="none"/>
      <w:vertAlign w:val="baseline"/>
    </w:rPr>
  </w:style>
  <w:style w:type="character" w:customStyle="1" w:styleId="ListLabel3067">
    <w:name w:val="ListLabel 3067"/>
    <w:qFormat/>
    <w:rPr>
      <w:rFonts w:cs="Segoe UI Symbol"/>
      <w:b w:val="0"/>
      <w:i w:val="0"/>
      <w:strike w:val="0"/>
      <w:dstrike w:val="0"/>
      <w:color w:val="000000"/>
      <w:position w:val="0"/>
      <w:sz w:val="22"/>
      <w:szCs w:val="22"/>
      <w:u w:val="none"/>
      <w:vertAlign w:val="baseline"/>
    </w:rPr>
  </w:style>
  <w:style w:type="character" w:customStyle="1" w:styleId="ListLabel3068">
    <w:name w:val="ListLabel 3068"/>
    <w:qFormat/>
    <w:rPr>
      <w:rFonts w:cs="Segoe UI Symbol"/>
      <w:b w:val="0"/>
      <w:i w:val="0"/>
      <w:strike w:val="0"/>
      <w:dstrike w:val="0"/>
      <w:color w:val="000000"/>
      <w:position w:val="0"/>
      <w:sz w:val="22"/>
      <w:szCs w:val="22"/>
      <w:u w:val="none"/>
      <w:vertAlign w:val="baseline"/>
    </w:rPr>
  </w:style>
  <w:style w:type="character" w:customStyle="1" w:styleId="ListLabel3069">
    <w:name w:val="ListLabel 3069"/>
    <w:qFormat/>
    <w:rPr>
      <w:rFonts w:cs="Arial"/>
      <w:b w:val="0"/>
      <w:i w:val="0"/>
      <w:strike w:val="0"/>
      <w:dstrike w:val="0"/>
      <w:color w:val="000000"/>
      <w:position w:val="0"/>
      <w:sz w:val="22"/>
      <w:szCs w:val="22"/>
      <w:u w:val="none"/>
      <w:vertAlign w:val="baseline"/>
    </w:rPr>
  </w:style>
  <w:style w:type="character" w:customStyle="1" w:styleId="ListLabel3070">
    <w:name w:val="ListLabel 3070"/>
    <w:qFormat/>
    <w:rPr>
      <w:rFonts w:cs="Segoe UI Symbol"/>
      <w:b w:val="0"/>
      <w:i w:val="0"/>
      <w:strike w:val="0"/>
      <w:dstrike w:val="0"/>
      <w:color w:val="000000"/>
      <w:position w:val="0"/>
      <w:sz w:val="22"/>
      <w:szCs w:val="22"/>
      <w:u w:val="none"/>
      <w:vertAlign w:val="baseline"/>
    </w:rPr>
  </w:style>
  <w:style w:type="character" w:customStyle="1" w:styleId="ListLabel3071">
    <w:name w:val="ListLabel 3071"/>
    <w:qFormat/>
    <w:rPr>
      <w:rFonts w:cs="Segoe UI Symbol"/>
      <w:b w:val="0"/>
      <w:i w:val="0"/>
      <w:strike w:val="0"/>
      <w:dstrike w:val="0"/>
      <w:color w:val="000000"/>
      <w:position w:val="0"/>
      <w:sz w:val="22"/>
      <w:szCs w:val="22"/>
      <w:u w:val="none"/>
      <w:vertAlign w:val="baseline"/>
    </w:rPr>
  </w:style>
  <w:style w:type="character" w:customStyle="1" w:styleId="ListLabel3072">
    <w:name w:val="ListLabel 3072"/>
    <w:qFormat/>
    <w:rPr>
      <w:rFonts w:cs="Arial"/>
      <w:b w:val="0"/>
      <w:i w:val="0"/>
      <w:strike w:val="0"/>
      <w:dstrike w:val="0"/>
      <w:color w:val="000000"/>
      <w:position w:val="0"/>
      <w:sz w:val="22"/>
      <w:szCs w:val="22"/>
      <w:u w:val="none"/>
      <w:vertAlign w:val="baseline"/>
    </w:rPr>
  </w:style>
  <w:style w:type="character" w:customStyle="1" w:styleId="ListLabel3073">
    <w:name w:val="ListLabel 3073"/>
    <w:qFormat/>
    <w:rPr>
      <w:rFonts w:cs="Segoe UI Symbol"/>
      <w:b w:val="0"/>
      <w:i w:val="0"/>
      <w:strike w:val="0"/>
      <w:dstrike w:val="0"/>
      <w:color w:val="000000"/>
      <w:position w:val="0"/>
      <w:sz w:val="22"/>
      <w:szCs w:val="22"/>
      <w:u w:val="none"/>
      <w:vertAlign w:val="baseline"/>
    </w:rPr>
  </w:style>
  <w:style w:type="character" w:customStyle="1" w:styleId="ListLabel3074">
    <w:name w:val="ListLabel 3074"/>
    <w:qFormat/>
    <w:rPr>
      <w:rFonts w:cs="Segoe UI Symbol"/>
      <w:b w:val="0"/>
      <w:i w:val="0"/>
      <w:strike w:val="0"/>
      <w:dstrike w:val="0"/>
      <w:color w:val="000000"/>
      <w:position w:val="0"/>
      <w:sz w:val="22"/>
      <w:szCs w:val="22"/>
      <w:u w:val="none"/>
      <w:vertAlign w:val="baseline"/>
    </w:rPr>
  </w:style>
  <w:style w:type="character" w:customStyle="1" w:styleId="ListLabel3075">
    <w:name w:val="ListLabel 3075"/>
    <w:qFormat/>
    <w:rPr>
      <w:rFonts w:cs="Wingdings"/>
    </w:rPr>
  </w:style>
  <w:style w:type="character" w:customStyle="1" w:styleId="ListLabel3076">
    <w:name w:val="ListLabel 3076"/>
    <w:qFormat/>
    <w:rPr>
      <w:rFonts w:cs="Courier New"/>
    </w:rPr>
  </w:style>
  <w:style w:type="character" w:customStyle="1" w:styleId="ListLabel3077">
    <w:name w:val="ListLabel 3077"/>
    <w:qFormat/>
    <w:rPr>
      <w:rFonts w:cs="Wingdings"/>
    </w:rPr>
  </w:style>
  <w:style w:type="character" w:customStyle="1" w:styleId="ListLabel3078">
    <w:name w:val="ListLabel 3078"/>
    <w:qFormat/>
    <w:rPr>
      <w:rFonts w:cs="Symbol"/>
    </w:rPr>
  </w:style>
  <w:style w:type="character" w:customStyle="1" w:styleId="ListLabel3079">
    <w:name w:val="ListLabel 3079"/>
    <w:qFormat/>
    <w:rPr>
      <w:rFonts w:cs="Courier New"/>
    </w:rPr>
  </w:style>
  <w:style w:type="character" w:customStyle="1" w:styleId="ListLabel3080">
    <w:name w:val="ListLabel 3080"/>
    <w:qFormat/>
    <w:rPr>
      <w:rFonts w:cs="Wingdings"/>
    </w:rPr>
  </w:style>
  <w:style w:type="character" w:customStyle="1" w:styleId="ListLabel3081">
    <w:name w:val="ListLabel 3081"/>
    <w:qFormat/>
    <w:rPr>
      <w:rFonts w:cs="Symbol"/>
    </w:rPr>
  </w:style>
  <w:style w:type="character" w:customStyle="1" w:styleId="ListLabel3082">
    <w:name w:val="ListLabel 3082"/>
    <w:qFormat/>
    <w:rPr>
      <w:rFonts w:cs="Courier New"/>
    </w:rPr>
  </w:style>
  <w:style w:type="character" w:customStyle="1" w:styleId="ListLabel3083">
    <w:name w:val="ListLabel 3083"/>
    <w:qFormat/>
    <w:rPr>
      <w:rFonts w:cs="Wingdings"/>
    </w:rPr>
  </w:style>
  <w:style w:type="character" w:customStyle="1" w:styleId="ListLabel3084">
    <w:name w:val="ListLabel 3084"/>
    <w:qFormat/>
    <w:rPr>
      <w:rFonts w:cs="Wingdings"/>
      <w:b w:val="0"/>
      <w:i w:val="0"/>
      <w:strike w:val="0"/>
      <w:dstrike w:val="0"/>
      <w:color w:val="000000"/>
      <w:position w:val="0"/>
      <w:sz w:val="22"/>
      <w:szCs w:val="22"/>
      <w:u w:val="none"/>
      <w:vertAlign w:val="baseline"/>
    </w:rPr>
  </w:style>
  <w:style w:type="character" w:customStyle="1" w:styleId="ListLabel3085">
    <w:name w:val="ListLabel 3085"/>
    <w:qFormat/>
    <w:rPr>
      <w:rFonts w:cs="Calibri"/>
      <w:b w:val="0"/>
      <w:i w:val="0"/>
      <w:strike w:val="0"/>
      <w:dstrike w:val="0"/>
      <w:color w:val="000000"/>
      <w:position w:val="0"/>
      <w:sz w:val="22"/>
      <w:szCs w:val="22"/>
      <w:u w:val="none"/>
      <w:vertAlign w:val="baseline"/>
    </w:rPr>
  </w:style>
  <w:style w:type="character" w:customStyle="1" w:styleId="ListLabel3086">
    <w:name w:val="ListLabel 3086"/>
    <w:qFormat/>
    <w:rPr>
      <w:rFonts w:cs="Calibri"/>
      <w:b w:val="0"/>
      <w:i w:val="0"/>
      <w:strike w:val="0"/>
      <w:dstrike w:val="0"/>
      <w:color w:val="000000"/>
      <w:position w:val="0"/>
      <w:sz w:val="22"/>
      <w:szCs w:val="22"/>
      <w:u w:val="none"/>
      <w:vertAlign w:val="baseline"/>
    </w:rPr>
  </w:style>
  <w:style w:type="character" w:customStyle="1" w:styleId="ListLabel3087">
    <w:name w:val="ListLabel 3087"/>
    <w:qFormat/>
    <w:rPr>
      <w:rFonts w:cs="Calibri"/>
      <w:b w:val="0"/>
      <w:i w:val="0"/>
      <w:strike w:val="0"/>
      <w:dstrike w:val="0"/>
      <w:color w:val="000000"/>
      <w:position w:val="0"/>
      <w:sz w:val="22"/>
      <w:szCs w:val="22"/>
      <w:u w:val="none"/>
      <w:vertAlign w:val="baseline"/>
    </w:rPr>
  </w:style>
  <w:style w:type="character" w:customStyle="1" w:styleId="ListLabel3088">
    <w:name w:val="ListLabel 3088"/>
    <w:qFormat/>
    <w:rPr>
      <w:rFonts w:cs="Calibri"/>
      <w:b w:val="0"/>
      <w:i w:val="0"/>
      <w:strike w:val="0"/>
      <w:dstrike w:val="0"/>
      <w:color w:val="000000"/>
      <w:position w:val="0"/>
      <w:sz w:val="22"/>
      <w:szCs w:val="22"/>
      <w:u w:val="none"/>
      <w:vertAlign w:val="baseline"/>
    </w:rPr>
  </w:style>
  <w:style w:type="character" w:customStyle="1" w:styleId="ListLabel3089">
    <w:name w:val="ListLabel 3089"/>
    <w:qFormat/>
    <w:rPr>
      <w:rFonts w:cs="Calibri"/>
      <w:b w:val="0"/>
      <w:i w:val="0"/>
      <w:strike w:val="0"/>
      <w:dstrike w:val="0"/>
      <w:color w:val="000000"/>
      <w:position w:val="0"/>
      <w:sz w:val="22"/>
      <w:szCs w:val="22"/>
      <w:u w:val="none"/>
      <w:vertAlign w:val="baseline"/>
    </w:rPr>
  </w:style>
  <w:style w:type="character" w:customStyle="1" w:styleId="ListLabel3090">
    <w:name w:val="ListLabel 3090"/>
    <w:qFormat/>
    <w:rPr>
      <w:rFonts w:cs="Calibri"/>
      <w:b w:val="0"/>
      <w:i w:val="0"/>
      <w:strike w:val="0"/>
      <w:dstrike w:val="0"/>
      <w:color w:val="000000"/>
      <w:position w:val="0"/>
      <w:sz w:val="22"/>
      <w:szCs w:val="22"/>
      <w:u w:val="none"/>
      <w:vertAlign w:val="baseline"/>
    </w:rPr>
  </w:style>
  <w:style w:type="character" w:customStyle="1" w:styleId="ListLabel3091">
    <w:name w:val="ListLabel 3091"/>
    <w:qFormat/>
    <w:rPr>
      <w:rFonts w:cs="Calibri"/>
      <w:b w:val="0"/>
      <w:i w:val="0"/>
      <w:strike w:val="0"/>
      <w:dstrike w:val="0"/>
      <w:color w:val="000000"/>
      <w:position w:val="0"/>
      <w:sz w:val="22"/>
      <w:szCs w:val="22"/>
      <w:u w:val="none"/>
      <w:vertAlign w:val="baseline"/>
    </w:rPr>
  </w:style>
  <w:style w:type="character" w:customStyle="1" w:styleId="ListLabel3092">
    <w:name w:val="ListLabel 3092"/>
    <w:qFormat/>
    <w:rPr>
      <w:rFonts w:cs="Calibri"/>
      <w:b w:val="0"/>
      <w:i w:val="0"/>
      <w:strike w:val="0"/>
      <w:dstrike w:val="0"/>
      <w:color w:val="000000"/>
      <w:position w:val="0"/>
      <w:sz w:val="22"/>
      <w:szCs w:val="22"/>
      <w:u w:val="none"/>
      <w:vertAlign w:val="baseline"/>
    </w:rPr>
  </w:style>
  <w:style w:type="character" w:customStyle="1" w:styleId="ListLabel3093">
    <w:name w:val="ListLabel 3093"/>
    <w:qFormat/>
    <w:rPr>
      <w:rFonts w:cs="Wingdings"/>
      <w:b w:val="0"/>
      <w:i w:val="0"/>
      <w:strike w:val="0"/>
      <w:dstrike w:val="0"/>
      <w:color w:val="000000"/>
      <w:position w:val="0"/>
      <w:sz w:val="22"/>
      <w:szCs w:val="22"/>
      <w:u w:val="none"/>
      <w:vertAlign w:val="baseline"/>
    </w:rPr>
  </w:style>
  <w:style w:type="character" w:customStyle="1" w:styleId="ListLabel3094">
    <w:name w:val="ListLabel 3094"/>
    <w:qFormat/>
    <w:rPr>
      <w:rFonts w:cs="Calibri"/>
      <w:b w:val="0"/>
      <w:i w:val="0"/>
      <w:strike w:val="0"/>
      <w:dstrike w:val="0"/>
      <w:color w:val="000000"/>
      <w:position w:val="0"/>
      <w:sz w:val="22"/>
      <w:szCs w:val="22"/>
      <w:u w:val="none"/>
      <w:vertAlign w:val="baseline"/>
    </w:rPr>
  </w:style>
  <w:style w:type="character" w:customStyle="1" w:styleId="ListLabel3095">
    <w:name w:val="ListLabel 3095"/>
    <w:qFormat/>
    <w:rPr>
      <w:rFonts w:cs="Calibri"/>
      <w:b w:val="0"/>
      <w:i w:val="0"/>
      <w:strike w:val="0"/>
      <w:dstrike w:val="0"/>
      <w:color w:val="000000"/>
      <w:position w:val="0"/>
      <w:sz w:val="22"/>
      <w:szCs w:val="22"/>
      <w:u w:val="none"/>
      <w:vertAlign w:val="baseline"/>
    </w:rPr>
  </w:style>
  <w:style w:type="character" w:customStyle="1" w:styleId="ListLabel3096">
    <w:name w:val="ListLabel 3096"/>
    <w:qFormat/>
    <w:rPr>
      <w:rFonts w:cs="Calibri"/>
      <w:b w:val="0"/>
      <w:i w:val="0"/>
      <w:strike w:val="0"/>
      <w:dstrike w:val="0"/>
      <w:color w:val="000000"/>
      <w:position w:val="0"/>
      <w:sz w:val="22"/>
      <w:szCs w:val="22"/>
      <w:u w:val="none"/>
      <w:vertAlign w:val="baseline"/>
    </w:rPr>
  </w:style>
  <w:style w:type="character" w:customStyle="1" w:styleId="ListLabel3097">
    <w:name w:val="ListLabel 3097"/>
    <w:qFormat/>
    <w:rPr>
      <w:rFonts w:cs="Calibri"/>
      <w:b w:val="0"/>
      <w:i w:val="0"/>
      <w:strike w:val="0"/>
      <w:dstrike w:val="0"/>
      <w:color w:val="000000"/>
      <w:position w:val="0"/>
      <w:sz w:val="22"/>
      <w:szCs w:val="22"/>
      <w:u w:val="none"/>
      <w:vertAlign w:val="baseline"/>
    </w:rPr>
  </w:style>
  <w:style w:type="character" w:customStyle="1" w:styleId="ListLabel3098">
    <w:name w:val="ListLabel 3098"/>
    <w:qFormat/>
    <w:rPr>
      <w:rFonts w:cs="Calibri"/>
      <w:b w:val="0"/>
      <w:i w:val="0"/>
      <w:strike w:val="0"/>
      <w:dstrike w:val="0"/>
      <w:color w:val="000000"/>
      <w:position w:val="0"/>
      <w:sz w:val="22"/>
      <w:szCs w:val="22"/>
      <w:u w:val="none"/>
      <w:vertAlign w:val="baseline"/>
    </w:rPr>
  </w:style>
  <w:style w:type="character" w:customStyle="1" w:styleId="ListLabel3099">
    <w:name w:val="ListLabel 3099"/>
    <w:qFormat/>
    <w:rPr>
      <w:rFonts w:cs="Calibri"/>
      <w:b w:val="0"/>
      <w:i w:val="0"/>
      <w:strike w:val="0"/>
      <w:dstrike w:val="0"/>
      <w:color w:val="000000"/>
      <w:position w:val="0"/>
      <w:sz w:val="22"/>
      <w:szCs w:val="22"/>
      <w:u w:val="none"/>
      <w:vertAlign w:val="baseline"/>
    </w:rPr>
  </w:style>
  <w:style w:type="character" w:customStyle="1" w:styleId="ListLabel3100">
    <w:name w:val="ListLabel 3100"/>
    <w:qFormat/>
    <w:rPr>
      <w:rFonts w:cs="Calibri"/>
      <w:b w:val="0"/>
      <w:i w:val="0"/>
      <w:strike w:val="0"/>
      <w:dstrike w:val="0"/>
      <w:color w:val="000000"/>
      <w:position w:val="0"/>
      <w:sz w:val="22"/>
      <w:szCs w:val="22"/>
      <w:u w:val="none"/>
      <w:vertAlign w:val="baseline"/>
    </w:rPr>
  </w:style>
  <w:style w:type="character" w:customStyle="1" w:styleId="ListLabel3101">
    <w:name w:val="ListLabel 3101"/>
    <w:qFormat/>
    <w:rPr>
      <w:rFonts w:cs="Calibri"/>
      <w:b w:val="0"/>
      <w:i w:val="0"/>
      <w:strike w:val="0"/>
      <w:dstrike w:val="0"/>
      <w:color w:val="000000"/>
      <w:position w:val="0"/>
      <w:sz w:val="22"/>
      <w:szCs w:val="22"/>
      <w:u w:val="none"/>
      <w:vertAlign w:val="baseline"/>
    </w:rPr>
  </w:style>
  <w:style w:type="character" w:customStyle="1" w:styleId="ListLabel3102">
    <w:name w:val="ListLabel 3102"/>
    <w:qFormat/>
    <w:rPr>
      <w:rFonts w:cs="Wingdings"/>
      <w:b w:val="0"/>
      <w:i w:val="0"/>
      <w:strike w:val="0"/>
      <w:dstrike w:val="0"/>
      <w:color w:val="000000"/>
      <w:position w:val="0"/>
      <w:sz w:val="22"/>
      <w:szCs w:val="22"/>
      <w:u w:val="none"/>
      <w:vertAlign w:val="baseline"/>
    </w:rPr>
  </w:style>
  <w:style w:type="character" w:customStyle="1" w:styleId="ListLabel3103">
    <w:name w:val="ListLabel 3103"/>
    <w:qFormat/>
    <w:rPr>
      <w:rFonts w:cs="Calibri"/>
      <w:b w:val="0"/>
      <w:i w:val="0"/>
      <w:strike w:val="0"/>
      <w:dstrike w:val="0"/>
      <w:color w:val="000000"/>
      <w:position w:val="0"/>
      <w:sz w:val="22"/>
      <w:szCs w:val="22"/>
      <w:u w:val="none"/>
      <w:vertAlign w:val="baseline"/>
    </w:rPr>
  </w:style>
  <w:style w:type="character" w:customStyle="1" w:styleId="ListLabel3104">
    <w:name w:val="ListLabel 3104"/>
    <w:qFormat/>
    <w:rPr>
      <w:rFonts w:cs="Calibri"/>
      <w:b w:val="0"/>
      <w:i w:val="0"/>
      <w:strike w:val="0"/>
      <w:dstrike w:val="0"/>
      <w:color w:val="000000"/>
      <w:position w:val="0"/>
      <w:sz w:val="22"/>
      <w:szCs w:val="22"/>
      <w:u w:val="none"/>
      <w:vertAlign w:val="baseline"/>
    </w:rPr>
  </w:style>
  <w:style w:type="character" w:customStyle="1" w:styleId="ListLabel3105">
    <w:name w:val="ListLabel 3105"/>
    <w:qFormat/>
    <w:rPr>
      <w:rFonts w:cs="Calibri"/>
      <w:b w:val="0"/>
      <w:i w:val="0"/>
      <w:strike w:val="0"/>
      <w:dstrike w:val="0"/>
      <w:color w:val="000000"/>
      <w:position w:val="0"/>
      <w:sz w:val="22"/>
      <w:szCs w:val="22"/>
      <w:u w:val="none"/>
      <w:vertAlign w:val="baseline"/>
    </w:rPr>
  </w:style>
  <w:style w:type="character" w:customStyle="1" w:styleId="ListLabel3106">
    <w:name w:val="ListLabel 3106"/>
    <w:qFormat/>
    <w:rPr>
      <w:rFonts w:cs="Calibri"/>
      <w:b w:val="0"/>
      <w:i w:val="0"/>
      <w:strike w:val="0"/>
      <w:dstrike w:val="0"/>
      <w:color w:val="000000"/>
      <w:position w:val="0"/>
      <w:sz w:val="22"/>
      <w:szCs w:val="22"/>
      <w:u w:val="none"/>
      <w:vertAlign w:val="baseline"/>
    </w:rPr>
  </w:style>
  <w:style w:type="character" w:customStyle="1" w:styleId="ListLabel3107">
    <w:name w:val="ListLabel 3107"/>
    <w:qFormat/>
    <w:rPr>
      <w:rFonts w:cs="Calibri"/>
      <w:b w:val="0"/>
      <w:i w:val="0"/>
      <w:strike w:val="0"/>
      <w:dstrike w:val="0"/>
      <w:color w:val="000000"/>
      <w:position w:val="0"/>
      <w:sz w:val="22"/>
      <w:szCs w:val="22"/>
      <w:u w:val="none"/>
      <w:vertAlign w:val="baseline"/>
    </w:rPr>
  </w:style>
  <w:style w:type="character" w:customStyle="1" w:styleId="ListLabel3108">
    <w:name w:val="ListLabel 3108"/>
    <w:qFormat/>
    <w:rPr>
      <w:rFonts w:cs="Calibri"/>
      <w:b w:val="0"/>
      <w:i w:val="0"/>
      <w:strike w:val="0"/>
      <w:dstrike w:val="0"/>
      <w:color w:val="000000"/>
      <w:position w:val="0"/>
      <w:sz w:val="22"/>
      <w:szCs w:val="22"/>
      <w:u w:val="none"/>
      <w:vertAlign w:val="baseline"/>
    </w:rPr>
  </w:style>
  <w:style w:type="character" w:customStyle="1" w:styleId="ListLabel3109">
    <w:name w:val="ListLabel 3109"/>
    <w:qFormat/>
    <w:rPr>
      <w:rFonts w:cs="Calibri"/>
      <w:b w:val="0"/>
      <w:i w:val="0"/>
      <w:strike w:val="0"/>
      <w:dstrike w:val="0"/>
      <w:color w:val="000000"/>
      <w:position w:val="0"/>
      <w:sz w:val="22"/>
      <w:szCs w:val="22"/>
      <w:u w:val="none"/>
      <w:vertAlign w:val="baseline"/>
    </w:rPr>
  </w:style>
  <w:style w:type="character" w:customStyle="1" w:styleId="ListLabel3110">
    <w:name w:val="ListLabel 3110"/>
    <w:qFormat/>
    <w:rPr>
      <w:rFonts w:cs="Calibri"/>
      <w:b w:val="0"/>
      <w:i w:val="0"/>
      <w:strike w:val="0"/>
      <w:dstrike w:val="0"/>
      <w:color w:val="000000"/>
      <w:position w:val="0"/>
      <w:sz w:val="22"/>
      <w:szCs w:val="22"/>
      <w:u w:val="none"/>
      <w:vertAlign w:val="baseline"/>
    </w:rPr>
  </w:style>
  <w:style w:type="character" w:customStyle="1" w:styleId="ListLabel3111">
    <w:name w:val="ListLabel 3111"/>
    <w:qFormat/>
    <w:rPr>
      <w:rFonts w:cs="Wingdings"/>
      <w:b w:val="0"/>
      <w:i w:val="0"/>
      <w:strike w:val="0"/>
      <w:dstrike w:val="0"/>
      <w:color w:val="000000"/>
      <w:position w:val="0"/>
      <w:sz w:val="22"/>
      <w:szCs w:val="22"/>
      <w:u w:val="none"/>
      <w:vertAlign w:val="baseline"/>
    </w:rPr>
  </w:style>
  <w:style w:type="character" w:customStyle="1" w:styleId="ListLabel3112">
    <w:name w:val="ListLabel 3112"/>
    <w:qFormat/>
    <w:rPr>
      <w:rFonts w:cs="Segoe UI Symbol"/>
      <w:b w:val="0"/>
      <w:i w:val="0"/>
      <w:strike w:val="0"/>
      <w:dstrike w:val="0"/>
      <w:color w:val="000000"/>
      <w:position w:val="0"/>
      <w:sz w:val="22"/>
      <w:szCs w:val="22"/>
      <w:u w:val="none"/>
      <w:vertAlign w:val="baseline"/>
    </w:rPr>
  </w:style>
  <w:style w:type="character" w:customStyle="1" w:styleId="ListLabel3113">
    <w:name w:val="ListLabel 3113"/>
    <w:qFormat/>
    <w:rPr>
      <w:rFonts w:cs="Segoe UI Symbol"/>
      <w:b w:val="0"/>
      <w:i w:val="0"/>
      <w:strike w:val="0"/>
      <w:dstrike w:val="0"/>
      <w:color w:val="000000"/>
      <w:position w:val="0"/>
      <w:sz w:val="22"/>
      <w:szCs w:val="22"/>
      <w:u w:val="none"/>
      <w:vertAlign w:val="baseline"/>
    </w:rPr>
  </w:style>
  <w:style w:type="character" w:customStyle="1" w:styleId="ListLabel3114">
    <w:name w:val="ListLabel 3114"/>
    <w:qFormat/>
    <w:rPr>
      <w:rFonts w:cs="Arial"/>
      <w:b w:val="0"/>
      <w:i w:val="0"/>
      <w:strike w:val="0"/>
      <w:dstrike w:val="0"/>
      <w:color w:val="000000"/>
      <w:position w:val="0"/>
      <w:sz w:val="22"/>
      <w:szCs w:val="22"/>
      <w:u w:val="none"/>
      <w:vertAlign w:val="baseline"/>
    </w:rPr>
  </w:style>
  <w:style w:type="character" w:customStyle="1" w:styleId="ListLabel3115">
    <w:name w:val="ListLabel 3115"/>
    <w:qFormat/>
    <w:rPr>
      <w:rFonts w:cs="Segoe UI Symbol"/>
      <w:b w:val="0"/>
      <w:i w:val="0"/>
      <w:strike w:val="0"/>
      <w:dstrike w:val="0"/>
      <w:color w:val="000000"/>
      <w:position w:val="0"/>
      <w:sz w:val="22"/>
      <w:szCs w:val="22"/>
      <w:u w:val="none"/>
      <w:vertAlign w:val="baseline"/>
    </w:rPr>
  </w:style>
  <w:style w:type="character" w:customStyle="1" w:styleId="ListLabel3116">
    <w:name w:val="ListLabel 3116"/>
    <w:qFormat/>
    <w:rPr>
      <w:rFonts w:cs="Segoe UI Symbol"/>
      <w:b w:val="0"/>
      <w:i w:val="0"/>
      <w:strike w:val="0"/>
      <w:dstrike w:val="0"/>
      <w:color w:val="000000"/>
      <w:position w:val="0"/>
      <w:sz w:val="22"/>
      <w:szCs w:val="22"/>
      <w:u w:val="none"/>
      <w:vertAlign w:val="baseline"/>
    </w:rPr>
  </w:style>
  <w:style w:type="character" w:customStyle="1" w:styleId="ListLabel3117">
    <w:name w:val="ListLabel 3117"/>
    <w:qFormat/>
    <w:rPr>
      <w:rFonts w:cs="Arial"/>
      <w:b w:val="0"/>
      <w:i w:val="0"/>
      <w:strike w:val="0"/>
      <w:dstrike w:val="0"/>
      <w:color w:val="000000"/>
      <w:position w:val="0"/>
      <w:sz w:val="22"/>
      <w:szCs w:val="22"/>
      <w:u w:val="none"/>
      <w:vertAlign w:val="baseline"/>
    </w:rPr>
  </w:style>
  <w:style w:type="character" w:customStyle="1" w:styleId="ListLabel3118">
    <w:name w:val="ListLabel 3118"/>
    <w:qFormat/>
    <w:rPr>
      <w:rFonts w:cs="Segoe UI Symbol"/>
      <w:b w:val="0"/>
      <w:i w:val="0"/>
      <w:strike w:val="0"/>
      <w:dstrike w:val="0"/>
      <w:color w:val="000000"/>
      <w:position w:val="0"/>
      <w:sz w:val="22"/>
      <w:szCs w:val="22"/>
      <w:u w:val="none"/>
      <w:vertAlign w:val="baseline"/>
    </w:rPr>
  </w:style>
  <w:style w:type="character" w:customStyle="1" w:styleId="ListLabel3119">
    <w:name w:val="ListLabel 3119"/>
    <w:qFormat/>
    <w:rPr>
      <w:rFonts w:cs="Segoe UI Symbol"/>
      <w:b w:val="0"/>
      <w:i w:val="0"/>
      <w:strike w:val="0"/>
      <w:dstrike w:val="0"/>
      <w:color w:val="000000"/>
      <w:position w:val="0"/>
      <w:sz w:val="22"/>
      <w:szCs w:val="22"/>
      <w:u w:val="none"/>
      <w:vertAlign w:val="baseline"/>
    </w:rPr>
  </w:style>
  <w:style w:type="character" w:customStyle="1" w:styleId="ListLabel3120">
    <w:name w:val="ListLabel 3120"/>
    <w:qFormat/>
    <w:rPr>
      <w:rFonts w:cs="Wingdings"/>
      <w:b w:val="0"/>
      <w:i w:val="0"/>
      <w:strike w:val="0"/>
      <w:dstrike w:val="0"/>
      <w:color w:val="000000"/>
      <w:position w:val="0"/>
      <w:sz w:val="22"/>
      <w:szCs w:val="22"/>
      <w:u w:val="none"/>
      <w:vertAlign w:val="baseline"/>
    </w:rPr>
  </w:style>
  <w:style w:type="character" w:customStyle="1" w:styleId="ListLabel3121">
    <w:name w:val="ListLabel 3121"/>
    <w:qFormat/>
    <w:rPr>
      <w:rFonts w:cs="Segoe UI Symbol"/>
      <w:b w:val="0"/>
      <w:i w:val="0"/>
      <w:strike w:val="0"/>
      <w:dstrike w:val="0"/>
      <w:color w:val="000000"/>
      <w:position w:val="0"/>
      <w:sz w:val="22"/>
      <w:szCs w:val="22"/>
      <w:u w:val="none"/>
      <w:vertAlign w:val="baseline"/>
    </w:rPr>
  </w:style>
  <w:style w:type="character" w:customStyle="1" w:styleId="ListLabel3122">
    <w:name w:val="ListLabel 3122"/>
    <w:qFormat/>
    <w:rPr>
      <w:rFonts w:cs="Segoe UI Symbol"/>
      <w:b w:val="0"/>
      <w:i w:val="0"/>
      <w:strike w:val="0"/>
      <w:dstrike w:val="0"/>
      <w:color w:val="000000"/>
      <w:position w:val="0"/>
      <w:sz w:val="22"/>
      <w:szCs w:val="22"/>
      <w:u w:val="none"/>
      <w:vertAlign w:val="baseline"/>
    </w:rPr>
  </w:style>
  <w:style w:type="character" w:customStyle="1" w:styleId="ListLabel3123">
    <w:name w:val="ListLabel 3123"/>
    <w:qFormat/>
    <w:rPr>
      <w:rFonts w:cs="Arial"/>
      <w:b w:val="0"/>
      <w:i w:val="0"/>
      <w:strike w:val="0"/>
      <w:dstrike w:val="0"/>
      <w:color w:val="000000"/>
      <w:position w:val="0"/>
      <w:sz w:val="22"/>
      <w:szCs w:val="22"/>
      <w:u w:val="none"/>
      <w:vertAlign w:val="baseline"/>
    </w:rPr>
  </w:style>
  <w:style w:type="character" w:customStyle="1" w:styleId="ListLabel3124">
    <w:name w:val="ListLabel 3124"/>
    <w:qFormat/>
    <w:rPr>
      <w:rFonts w:cs="Segoe UI Symbol"/>
      <w:b w:val="0"/>
      <w:i w:val="0"/>
      <w:strike w:val="0"/>
      <w:dstrike w:val="0"/>
      <w:color w:val="000000"/>
      <w:position w:val="0"/>
      <w:sz w:val="22"/>
      <w:szCs w:val="22"/>
      <w:u w:val="none"/>
      <w:vertAlign w:val="baseline"/>
    </w:rPr>
  </w:style>
  <w:style w:type="character" w:customStyle="1" w:styleId="ListLabel3125">
    <w:name w:val="ListLabel 3125"/>
    <w:qFormat/>
    <w:rPr>
      <w:rFonts w:cs="Segoe UI Symbol"/>
      <w:b w:val="0"/>
      <w:i w:val="0"/>
      <w:strike w:val="0"/>
      <w:dstrike w:val="0"/>
      <w:color w:val="000000"/>
      <w:position w:val="0"/>
      <w:sz w:val="22"/>
      <w:szCs w:val="22"/>
      <w:u w:val="none"/>
      <w:vertAlign w:val="baseline"/>
    </w:rPr>
  </w:style>
  <w:style w:type="character" w:customStyle="1" w:styleId="ListLabel3126">
    <w:name w:val="ListLabel 3126"/>
    <w:qFormat/>
    <w:rPr>
      <w:rFonts w:cs="Arial"/>
      <w:b w:val="0"/>
      <w:i w:val="0"/>
      <w:strike w:val="0"/>
      <w:dstrike w:val="0"/>
      <w:color w:val="000000"/>
      <w:position w:val="0"/>
      <w:sz w:val="22"/>
      <w:szCs w:val="22"/>
      <w:u w:val="none"/>
      <w:vertAlign w:val="baseline"/>
    </w:rPr>
  </w:style>
  <w:style w:type="character" w:customStyle="1" w:styleId="ListLabel3127">
    <w:name w:val="ListLabel 3127"/>
    <w:qFormat/>
    <w:rPr>
      <w:rFonts w:cs="Segoe UI Symbol"/>
      <w:b w:val="0"/>
      <w:i w:val="0"/>
      <w:strike w:val="0"/>
      <w:dstrike w:val="0"/>
      <w:color w:val="000000"/>
      <w:position w:val="0"/>
      <w:sz w:val="22"/>
      <w:szCs w:val="22"/>
      <w:u w:val="none"/>
      <w:vertAlign w:val="baseline"/>
    </w:rPr>
  </w:style>
  <w:style w:type="character" w:customStyle="1" w:styleId="ListLabel3128">
    <w:name w:val="ListLabel 3128"/>
    <w:qFormat/>
    <w:rPr>
      <w:rFonts w:cs="Segoe UI Symbol"/>
      <w:b w:val="0"/>
      <w:i w:val="0"/>
      <w:strike w:val="0"/>
      <w:dstrike w:val="0"/>
      <w:color w:val="000000"/>
      <w:position w:val="0"/>
      <w:sz w:val="22"/>
      <w:szCs w:val="22"/>
      <w:u w:val="none"/>
      <w:vertAlign w:val="baseline"/>
    </w:rPr>
  </w:style>
  <w:style w:type="character" w:customStyle="1" w:styleId="ListLabel3129">
    <w:name w:val="ListLabel 3129"/>
    <w:qFormat/>
    <w:rPr>
      <w:rFonts w:cs="Wingdings"/>
      <w:b w:val="0"/>
      <w:i w:val="0"/>
      <w:strike w:val="0"/>
      <w:dstrike w:val="0"/>
      <w:color w:val="000000"/>
      <w:position w:val="0"/>
      <w:sz w:val="22"/>
      <w:szCs w:val="22"/>
      <w:u w:val="none"/>
      <w:vertAlign w:val="baseline"/>
    </w:rPr>
  </w:style>
  <w:style w:type="character" w:customStyle="1" w:styleId="ListLabel3130">
    <w:name w:val="ListLabel 3130"/>
    <w:qFormat/>
    <w:rPr>
      <w:rFonts w:cs="Calibri"/>
      <w:b w:val="0"/>
      <w:i w:val="0"/>
      <w:strike w:val="0"/>
      <w:dstrike w:val="0"/>
      <w:color w:val="000000"/>
      <w:position w:val="0"/>
      <w:sz w:val="22"/>
      <w:szCs w:val="22"/>
      <w:u w:val="none"/>
      <w:vertAlign w:val="baseline"/>
    </w:rPr>
  </w:style>
  <w:style w:type="character" w:customStyle="1" w:styleId="ListLabel3131">
    <w:name w:val="ListLabel 3131"/>
    <w:qFormat/>
    <w:rPr>
      <w:rFonts w:cs="Calibri"/>
      <w:b w:val="0"/>
      <w:i w:val="0"/>
      <w:strike w:val="0"/>
      <w:dstrike w:val="0"/>
      <w:color w:val="000000"/>
      <w:position w:val="0"/>
      <w:sz w:val="22"/>
      <w:szCs w:val="22"/>
      <w:u w:val="none"/>
      <w:vertAlign w:val="baseline"/>
    </w:rPr>
  </w:style>
  <w:style w:type="character" w:customStyle="1" w:styleId="ListLabel3132">
    <w:name w:val="ListLabel 3132"/>
    <w:qFormat/>
    <w:rPr>
      <w:rFonts w:cs="Calibri"/>
      <w:b w:val="0"/>
      <w:i w:val="0"/>
      <w:strike w:val="0"/>
      <w:dstrike w:val="0"/>
      <w:color w:val="000000"/>
      <w:position w:val="0"/>
      <w:sz w:val="22"/>
      <w:szCs w:val="22"/>
      <w:u w:val="none"/>
      <w:vertAlign w:val="baseline"/>
    </w:rPr>
  </w:style>
  <w:style w:type="character" w:customStyle="1" w:styleId="ListLabel3133">
    <w:name w:val="ListLabel 3133"/>
    <w:qFormat/>
    <w:rPr>
      <w:rFonts w:cs="Calibri"/>
      <w:b w:val="0"/>
      <w:i w:val="0"/>
      <w:strike w:val="0"/>
      <w:dstrike w:val="0"/>
      <w:color w:val="000000"/>
      <w:position w:val="0"/>
      <w:sz w:val="22"/>
      <w:szCs w:val="22"/>
      <w:u w:val="none"/>
      <w:vertAlign w:val="baseline"/>
    </w:rPr>
  </w:style>
  <w:style w:type="character" w:customStyle="1" w:styleId="ListLabel3134">
    <w:name w:val="ListLabel 3134"/>
    <w:qFormat/>
    <w:rPr>
      <w:rFonts w:cs="Calibri"/>
      <w:b w:val="0"/>
      <w:i w:val="0"/>
      <w:strike w:val="0"/>
      <w:dstrike w:val="0"/>
      <w:color w:val="000000"/>
      <w:position w:val="0"/>
      <w:sz w:val="22"/>
      <w:szCs w:val="22"/>
      <w:u w:val="none"/>
      <w:vertAlign w:val="baseline"/>
    </w:rPr>
  </w:style>
  <w:style w:type="character" w:customStyle="1" w:styleId="ListLabel3135">
    <w:name w:val="ListLabel 3135"/>
    <w:qFormat/>
    <w:rPr>
      <w:rFonts w:cs="Calibri"/>
      <w:b w:val="0"/>
      <w:i w:val="0"/>
      <w:strike w:val="0"/>
      <w:dstrike w:val="0"/>
      <w:color w:val="000000"/>
      <w:position w:val="0"/>
      <w:sz w:val="22"/>
      <w:szCs w:val="22"/>
      <w:u w:val="none"/>
      <w:vertAlign w:val="baseline"/>
    </w:rPr>
  </w:style>
  <w:style w:type="character" w:customStyle="1" w:styleId="ListLabel3136">
    <w:name w:val="ListLabel 3136"/>
    <w:qFormat/>
    <w:rPr>
      <w:rFonts w:cs="Calibri"/>
      <w:b w:val="0"/>
      <w:i w:val="0"/>
      <w:strike w:val="0"/>
      <w:dstrike w:val="0"/>
      <w:color w:val="000000"/>
      <w:position w:val="0"/>
      <w:sz w:val="22"/>
      <w:szCs w:val="22"/>
      <w:u w:val="none"/>
      <w:vertAlign w:val="baseline"/>
    </w:rPr>
  </w:style>
  <w:style w:type="character" w:customStyle="1" w:styleId="ListLabel3137">
    <w:name w:val="ListLabel 3137"/>
    <w:qFormat/>
    <w:rPr>
      <w:rFonts w:cs="Calibri"/>
      <w:b w:val="0"/>
      <w:i w:val="0"/>
      <w:strike w:val="0"/>
      <w:dstrike w:val="0"/>
      <w:color w:val="000000"/>
      <w:position w:val="0"/>
      <w:sz w:val="22"/>
      <w:szCs w:val="22"/>
      <w:u w:val="none"/>
      <w:vertAlign w:val="baseline"/>
    </w:rPr>
  </w:style>
  <w:style w:type="character" w:customStyle="1" w:styleId="ListLabel3138">
    <w:name w:val="ListLabel 3138"/>
    <w:qFormat/>
    <w:rPr>
      <w:rFonts w:cs="Symbol"/>
      <w:b w:val="0"/>
      <w:i w:val="0"/>
      <w:strike w:val="0"/>
      <w:dstrike w:val="0"/>
      <w:color w:val="000000"/>
      <w:position w:val="0"/>
      <w:sz w:val="22"/>
      <w:szCs w:val="22"/>
      <w:u w:val="none"/>
      <w:vertAlign w:val="baseline"/>
    </w:rPr>
  </w:style>
  <w:style w:type="character" w:customStyle="1" w:styleId="ListLabel3139">
    <w:name w:val="ListLabel 3139"/>
    <w:qFormat/>
    <w:rPr>
      <w:rFonts w:cs="Calibri"/>
      <w:b w:val="0"/>
      <w:i w:val="0"/>
      <w:strike w:val="0"/>
      <w:dstrike w:val="0"/>
      <w:color w:val="000000"/>
      <w:position w:val="0"/>
      <w:sz w:val="22"/>
      <w:szCs w:val="22"/>
      <w:u w:val="none"/>
      <w:vertAlign w:val="baseline"/>
    </w:rPr>
  </w:style>
  <w:style w:type="character" w:customStyle="1" w:styleId="ListLabel3140">
    <w:name w:val="ListLabel 3140"/>
    <w:qFormat/>
    <w:rPr>
      <w:rFonts w:cs="Calibri"/>
      <w:b w:val="0"/>
      <w:i w:val="0"/>
      <w:strike w:val="0"/>
      <w:dstrike w:val="0"/>
      <w:color w:val="000000"/>
      <w:position w:val="0"/>
      <w:sz w:val="22"/>
      <w:szCs w:val="22"/>
      <w:u w:val="none"/>
      <w:vertAlign w:val="baseline"/>
    </w:rPr>
  </w:style>
  <w:style w:type="character" w:customStyle="1" w:styleId="ListLabel3141">
    <w:name w:val="ListLabel 3141"/>
    <w:qFormat/>
    <w:rPr>
      <w:rFonts w:cs="Calibri"/>
      <w:b w:val="0"/>
      <w:i w:val="0"/>
      <w:strike w:val="0"/>
      <w:dstrike w:val="0"/>
      <w:color w:val="000000"/>
      <w:position w:val="0"/>
      <w:sz w:val="22"/>
      <w:szCs w:val="22"/>
      <w:u w:val="none"/>
      <w:vertAlign w:val="baseline"/>
    </w:rPr>
  </w:style>
  <w:style w:type="character" w:customStyle="1" w:styleId="ListLabel3142">
    <w:name w:val="ListLabel 3142"/>
    <w:qFormat/>
    <w:rPr>
      <w:rFonts w:cs="Calibri"/>
      <w:b w:val="0"/>
      <w:i w:val="0"/>
      <w:strike w:val="0"/>
      <w:dstrike w:val="0"/>
      <w:color w:val="000000"/>
      <w:position w:val="0"/>
      <w:sz w:val="22"/>
      <w:szCs w:val="22"/>
      <w:u w:val="none"/>
      <w:vertAlign w:val="baseline"/>
    </w:rPr>
  </w:style>
  <w:style w:type="character" w:customStyle="1" w:styleId="ListLabel3143">
    <w:name w:val="ListLabel 3143"/>
    <w:qFormat/>
    <w:rPr>
      <w:rFonts w:cs="Calibri"/>
      <w:b w:val="0"/>
      <w:i w:val="0"/>
      <w:strike w:val="0"/>
      <w:dstrike w:val="0"/>
      <w:color w:val="000000"/>
      <w:position w:val="0"/>
      <w:sz w:val="22"/>
      <w:szCs w:val="22"/>
      <w:u w:val="none"/>
      <w:vertAlign w:val="baseline"/>
    </w:rPr>
  </w:style>
  <w:style w:type="character" w:customStyle="1" w:styleId="ListLabel3144">
    <w:name w:val="ListLabel 3144"/>
    <w:qFormat/>
    <w:rPr>
      <w:rFonts w:cs="Calibri"/>
      <w:b w:val="0"/>
      <w:i w:val="0"/>
      <w:strike w:val="0"/>
      <w:dstrike w:val="0"/>
      <w:color w:val="000000"/>
      <w:position w:val="0"/>
      <w:sz w:val="22"/>
      <w:szCs w:val="22"/>
      <w:u w:val="none"/>
      <w:vertAlign w:val="baseline"/>
    </w:rPr>
  </w:style>
  <w:style w:type="character" w:customStyle="1" w:styleId="ListLabel3145">
    <w:name w:val="ListLabel 3145"/>
    <w:qFormat/>
    <w:rPr>
      <w:rFonts w:cs="Calibri"/>
      <w:b w:val="0"/>
      <w:i w:val="0"/>
      <w:strike w:val="0"/>
      <w:dstrike w:val="0"/>
      <w:color w:val="000000"/>
      <w:position w:val="0"/>
      <w:sz w:val="22"/>
      <w:szCs w:val="22"/>
      <w:u w:val="none"/>
      <w:vertAlign w:val="baseline"/>
    </w:rPr>
  </w:style>
  <w:style w:type="character" w:customStyle="1" w:styleId="ListLabel3146">
    <w:name w:val="ListLabel 3146"/>
    <w:qFormat/>
    <w:rPr>
      <w:rFonts w:cs="Calibri"/>
      <w:b w:val="0"/>
      <w:i w:val="0"/>
      <w:strike w:val="0"/>
      <w:dstrike w:val="0"/>
      <w:color w:val="000000"/>
      <w:position w:val="0"/>
      <w:sz w:val="22"/>
      <w:szCs w:val="22"/>
      <w:u w:val="none"/>
      <w:vertAlign w:val="baseline"/>
    </w:rPr>
  </w:style>
  <w:style w:type="character" w:customStyle="1" w:styleId="ListLabel3147">
    <w:name w:val="ListLabel 3147"/>
    <w:qFormat/>
    <w:rPr>
      <w:rFonts w:ascii="Arial Narrow" w:hAnsi="Arial Narrow" w:cs="Courier New"/>
      <w:b/>
    </w:rPr>
  </w:style>
  <w:style w:type="character" w:customStyle="1" w:styleId="ListLabel3148">
    <w:name w:val="ListLabel 3148"/>
    <w:qFormat/>
    <w:rPr>
      <w:rFonts w:cs="Courier New"/>
    </w:rPr>
  </w:style>
  <w:style w:type="character" w:customStyle="1" w:styleId="ListLabel3149">
    <w:name w:val="ListLabel 3149"/>
    <w:qFormat/>
    <w:rPr>
      <w:rFonts w:cs="Wingdings"/>
    </w:rPr>
  </w:style>
  <w:style w:type="character" w:customStyle="1" w:styleId="ListLabel3150">
    <w:name w:val="ListLabel 3150"/>
    <w:qFormat/>
    <w:rPr>
      <w:rFonts w:cs="Symbol"/>
    </w:rPr>
  </w:style>
  <w:style w:type="character" w:customStyle="1" w:styleId="ListLabel3151">
    <w:name w:val="ListLabel 3151"/>
    <w:qFormat/>
    <w:rPr>
      <w:rFonts w:cs="Courier New"/>
    </w:rPr>
  </w:style>
  <w:style w:type="character" w:customStyle="1" w:styleId="ListLabel3152">
    <w:name w:val="ListLabel 3152"/>
    <w:qFormat/>
    <w:rPr>
      <w:rFonts w:cs="Wingdings"/>
    </w:rPr>
  </w:style>
  <w:style w:type="character" w:customStyle="1" w:styleId="ListLabel3153">
    <w:name w:val="ListLabel 3153"/>
    <w:qFormat/>
    <w:rPr>
      <w:rFonts w:cs="Symbol"/>
    </w:rPr>
  </w:style>
  <w:style w:type="character" w:customStyle="1" w:styleId="ListLabel3154">
    <w:name w:val="ListLabel 3154"/>
    <w:qFormat/>
    <w:rPr>
      <w:rFonts w:cs="Courier New"/>
    </w:rPr>
  </w:style>
  <w:style w:type="character" w:customStyle="1" w:styleId="ListLabel3155">
    <w:name w:val="ListLabel 3155"/>
    <w:qFormat/>
    <w:rPr>
      <w:rFonts w:cs="Wingdings"/>
    </w:rPr>
  </w:style>
  <w:style w:type="character" w:customStyle="1" w:styleId="ListLabel3156">
    <w:name w:val="ListLabel 3156"/>
    <w:qFormat/>
  </w:style>
  <w:style w:type="character" w:customStyle="1" w:styleId="ListLabel3157">
    <w:name w:val="ListLabel 3157"/>
    <w:qFormat/>
    <w:rPr>
      <w:rFonts w:ascii="Arial" w:hAnsi="Arial" w:cs="Calibri"/>
      <w:sz w:val="22"/>
    </w:rPr>
  </w:style>
  <w:style w:type="character" w:customStyle="1" w:styleId="ListLabel3158">
    <w:name w:val="ListLabel 3158"/>
    <w:qFormat/>
    <w:rPr>
      <w:rFonts w:cs="Courier New"/>
    </w:rPr>
  </w:style>
  <w:style w:type="character" w:customStyle="1" w:styleId="ListLabel3159">
    <w:name w:val="ListLabel 3159"/>
    <w:qFormat/>
    <w:rPr>
      <w:rFonts w:cs="Wingdings"/>
    </w:rPr>
  </w:style>
  <w:style w:type="character" w:customStyle="1" w:styleId="ListLabel3160">
    <w:name w:val="ListLabel 3160"/>
    <w:qFormat/>
    <w:rPr>
      <w:rFonts w:cs="Symbol"/>
    </w:rPr>
  </w:style>
  <w:style w:type="character" w:customStyle="1" w:styleId="ListLabel3161">
    <w:name w:val="ListLabel 3161"/>
    <w:qFormat/>
    <w:rPr>
      <w:rFonts w:cs="Courier New"/>
    </w:rPr>
  </w:style>
  <w:style w:type="character" w:customStyle="1" w:styleId="ListLabel3162">
    <w:name w:val="ListLabel 3162"/>
    <w:qFormat/>
    <w:rPr>
      <w:rFonts w:cs="Wingdings"/>
    </w:rPr>
  </w:style>
  <w:style w:type="character" w:customStyle="1" w:styleId="ListLabel3163">
    <w:name w:val="ListLabel 3163"/>
    <w:qFormat/>
    <w:rPr>
      <w:rFonts w:cs="Symbol"/>
    </w:rPr>
  </w:style>
  <w:style w:type="character" w:customStyle="1" w:styleId="ListLabel3164">
    <w:name w:val="ListLabel 3164"/>
    <w:qFormat/>
    <w:rPr>
      <w:rFonts w:cs="Courier New"/>
    </w:rPr>
  </w:style>
  <w:style w:type="character" w:customStyle="1" w:styleId="ListLabel3165">
    <w:name w:val="ListLabel 3165"/>
    <w:qFormat/>
    <w:rPr>
      <w:rFonts w:cs="Wingdings"/>
    </w:rPr>
  </w:style>
  <w:style w:type="character" w:customStyle="1" w:styleId="ListLabel3166">
    <w:name w:val="ListLabel 3166"/>
    <w:qFormat/>
    <w:rPr>
      <w:rFonts w:ascii="Arial" w:hAnsi="Arial" w:cs="Wingdings"/>
      <w:b/>
      <w:sz w:val="22"/>
    </w:rPr>
  </w:style>
  <w:style w:type="character" w:customStyle="1" w:styleId="ListLabel3167">
    <w:name w:val="ListLabel 3167"/>
    <w:qFormat/>
    <w:rPr>
      <w:rFonts w:cs="Courier New"/>
    </w:rPr>
  </w:style>
  <w:style w:type="character" w:customStyle="1" w:styleId="ListLabel3168">
    <w:name w:val="ListLabel 3168"/>
    <w:qFormat/>
    <w:rPr>
      <w:rFonts w:cs="Wingdings"/>
    </w:rPr>
  </w:style>
  <w:style w:type="character" w:customStyle="1" w:styleId="ListLabel3169">
    <w:name w:val="ListLabel 3169"/>
    <w:qFormat/>
    <w:rPr>
      <w:rFonts w:cs="Symbol"/>
    </w:rPr>
  </w:style>
  <w:style w:type="character" w:customStyle="1" w:styleId="ListLabel3170">
    <w:name w:val="ListLabel 3170"/>
    <w:qFormat/>
    <w:rPr>
      <w:rFonts w:cs="Courier New"/>
    </w:rPr>
  </w:style>
  <w:style w:type="character" w:customStyle="1" w:styleId="ListLabel3171">
    <w:name w:val="ListLabel 3171"/>
    <w:qFormat/>
    <w:rPr>
      <w:rFonts w:cs="Wingdings"/>
    </w:rPr>
  </w:style>
  <w:style w:type="character" w:customStyle="1" w:styleId="ListLabel3172">
    <w:name w:val="ListLabel 3172"/>
    <w:qFormat/>
    <w:rPr>
      <w:rFonts w:cs="Symbol"/>
    </w:rPr>
  </w:style>
  <w:style w:type="character" w:customStyle="1" w:styleId="ListLabel3173">
    <w:name w:val="ListLabel 3173"/>
    <w:qFormat/>
    <w:rPr>
      <w:rFonts w:cs="Courier New"/>
    </w:rPr>
  </w:style>
  <w:style w:type="character" w:customStyle="1" w:styleId="ListLabel3174">
    <w:name w:val="ListLabel 3174"/>
    <w:qFormat/>
    <w:rPr>
      <w:rFonts w:cs="Wingdings"/>
    </w:rPr>
  </w:style>
  <w:style w:type="character" w:customStyle="1" w:styleId="ListLabel3175">
    <w:name w:val="ListLabel 3175"/>
    <w:qFormat/>
    <w:rPr>
      <w:rFonts w:ascii="Arial" w:hAnsi="Arial" w:cs="Wingdings"/>
      <w:b/>
      <w:sz w:val="22"/>
    </w:rPr>
  </w:style>
  <w:style w:type="character" w:customStyle="1" w:styleId="ListLabel3176">
    <w:name w:val="ListLabel 3176"/>
    <w:qFormat/>
    <w:rPr>
      <w:rFonts w:cs="Courier New"/>
    </w:rPr>
  </w:style>
  <w:style w:type="character" w:customStyle="1" w:styleId="ListLabel3177">
    <w:name w:val="ListLabel 3177"/>
    <w:qFormat/>
    <w:rPr>
      <w:rFonts w:cs="Wingdings"/>
    </w:rPr>
  </w:style>
  <w:style w:type="character" w:customStyle="1" w:styleId="ListLabel3178">
    <w:name w:val="ListLabel 3178"/>
    <w:qFormat/>
    <w:rPr>
      <w:rFonts w:cs="Symbol"/>
    </w:rPr>
  </w:style>
  <w:style w:type="character" w:customStyle="1" w:styleId="ListLabel3179">
    <w:name w:val="ListLabel 3179"/>
    <w:qFormat/>
    <w:rPr>
      <w:rFonts w:cs="Courier New"/>
    </w:rPr>
  </w:style>
  <w:style w:type="character" w:customStyle="1" w:styleId="ListLabel3180">
    <w:name w:val="ListLabel 3180"/>
    <w:qFormat/>
    <w:rPr>
      <w:rFonts w:cs="Wingdings"/>
    </w:rPr>
  </w:style>
  <w:style w:type="character" w:customStyle="1" w:styleId="ListLabel3181">
    <w:name w:val="ListLabel 3181"/>
    <w:qFormat/>
    <w:rPr>
      <w:rFonts w:cs="Symbol"/>
    </w:rPr>
  </w:style>
  <w:style w:type="character" w:customStyle="1" w:styleId="ListLabel3182">
    <w:name w:val="ListLabel 3182"/>
    <w:qFormat/>
    <w:rPr>
      <w:rFonts w:cs="Courier New"/>
    </w:rPr>
  </w:style>
  <w:style w:type="character" w:customStyle="1" w:styleId="ListLabel3183">
    <w:name w:val="ListLabel 3183"/>
    <w:qFormat/>
    <w:rPr>
      <w:rFonts w:cs="Wingdings"/>
    </w:rPr>
  </w:style>
  <w:style w:type="character" w:customStyle="1" w:styleId="ListLabel3184">
    <w:name w:val="ListLabel 3184"/>
    <w:qFormat/>
    <w:rPr>
      <w:rFonts w:ascii="Arial" w:hAnsi="Arial" w:cs="Wingdings"/>
      <w:sz w:val="22"/>
    </w:rPr>
  </w:style>
  <w:style w:type="character" w:customStyle="1" w:styleId="ListLabel3185">
    <w:name w:val="ListLabel 3185"/>
    <w:qFormat/>
    <w:rPr>
      <w:rFonts w:cs="Courier New"/>
    </w:rPr>
  </w:style>
  <w:style w:type="character" w:customStyle="1" w:styleId="ListLabel3186">
    <w:name w:val="ListLabel 3186"/>
    <w:qFormat/>
    <w:rPr>
      <w:rFonts w:cs="Wingdings"/>
    </w:rPr>
  </w:style>
  <w:style w:type="character" w:customStyle="1" w:styleId="ListLabel3187">
    <w:name w:val="ListLabel 3187"/>
    <w:qFormat/>
    <w:rPr>
      <w:rFonts w:cs="Symbol"/>
    </w:rPr>
  </w:style>
  <w:style w:type="character" w:customStyle="1" w:styleId="ListLabel3188">
    <w:name w:val="ListLabel 3188"/>
    <w:qFormat/>
    <w:rPr>
      <w:rFonts w:cs="Courier New"/>
    </w:rPr>
  </w:style>
  <w:style w:type="character" w:customStyle="1" w:styleId="ListLabel3189">
    <w:name w:val="ListLabel 3189"/>
    <w:qFormat/>
    <w:rPr>
      <w:rFonts w:cs="Wingdings"/>
    </w:rPr>
  </w:style>
  <w:style w:type="character" w:customStyle="1" w:styleId="ListLabel3190">
    <w:name w:val="ListLabel 3190"/>
    <w:qFormat/>
    <w:rPr>
      <w:rFonts w:cs="Symbol"/>
    </w:rPr>
  </w:style>
  <w:style w:type="character" w:customStyle="1" w:styleId="ListLabel3191">
    <w:name w:val="ListLabel 3191"/>
    <w:qFormat/>
    <w:rPr>
      <w:rFonts w:cs="Courier New"/>
    </w:rPr>
  </w:style>
  <w:style w:type="character" w:customStyle="1" w:styleId="ListLabel3192">
    <w:name w:val="ListLabel 3192"/>
    <w:qFormat/>
    <w:rPr>
      <w:rFonts w:cs="Wingdings"/>
    </w:rPr>
  </w:style>
  <w:style w:type="character" w:customStyle="1" w:styleId="ListLabel3193">
    <w:name w:val="ListLabel 3193"/>
    <w:qFormat/>
    <w:rPr>
      <w:rFonts w:ascii="Arial" w:hAnsi="Arial" w:cs="Wingdings"/>
      <w:b/>
      <w:sz w:val="22"/>
    </w:rPr>
  </w:style>
  <w:style w:type="character" w:customStyle="1" w:styleId="ListLabel3194">
    <w:name w:val="ListLabel 3194"/>
    <w:qFormat/>
    <w:rPr>
      <w:rFonts w:cs="Courier New"/>
    </w:rPr>
  </w:style>
  <w:style w:type="character" w:customStyle="1" w:styleId="ListLabel3195">
    <w:name w:val="ListLabel 3195"/>
    <w:qFormat/>
    <w:rPr>
      <w:rFonts w:cs="Wingdings"/>
    </w:rPr>
  </w:style>
  <w:style w:type="character" w:customStyle="1" w:styleId="ListLabel3196">
    <w:name w:val="ListLabel 3196"/>
    <w:qFormat/>
    <w:rPr>
      <w:rFonts w:cs="Symbol"/>
    </w:rPr>
  </w:style>
  <w:style w:type="character" w:customStyle="1" w:styleId="ListLabel3197">
    <w:name w:val="ListLabel 3197"/>
    <w:qFormat/>
    <w:rPr>
      <w:rFonts w:cs="Courier New"/>
    </w:rPr>
  </w:style>
  <w:style w:type="character" w:customStyle="1" w:styleId="ListLabel3198">
    <w:name w:val="ListLabel 3198"/>
    <w:qFormat/>
    <w:rPr>
      <w:rFonts w:cs="Wingdings"/>
    </w:rPr>
  </w:style>
  <w:style w:type="character" w:customStyle="1" w:styleId="ListLabel3199">
    <w:name w:val="ListLabel 3199"/>
    <w:qFormat/>
    <w:rPr>
      <w:rFonts w:cs="Symbol"/>
    </w:rPr>
  </w:style>
  <w:style w:type="character" w:customStyle="1" w:styleId="ListLabel3200">
    <w:name w:val="ListLabel 3200"/>
    <w:qFormat/>
    <w:rPr>
      <w:rFonts w:cs="Courier New"/>
    </w:rPr>
  </w:style>
  <w:style w:type="character" w:customStyle="1" w:styleId="ListLabel3201">
    <w:name w:val="ListLabel 3201"/>
    <w:qFormat/>
    <w:rPr>
      <w:rFonts w:cs="Wingdings"/>
    </w:rPr>
  </w:style>
  <w:style w:type="character" w:customStyle="1" w:styleId="ListLabel3202">
    <w:name w:val="ListLabel 3202"/>
    <w:qFormat/>
    <w:rPr>
      <w:rFonts w:cs="Wingdings"/>
      <w:sz w:val="22"/>
    </w:rPr>
  </w:style>
  <w:style w:type="character" w:customStyle="1" w:styleId="ListLabel3203">
    <w:name w:val="ListLabel 3203"/>
    <w:qFormat/>
    <w:rPr>
      <w:rFonts w:cs="Courier New"/>
    </w:rPr>
  </w:style>
  <w:style w:type="character" w:customStyle="1" w:styleId="ListLabel3204">
    <w:name w:val="ListLabel 3204"/>
    <w:qFormat/>
    <w:rPr>
      <w:rFonts w:cs="Wingdings"/>
    </w:rPr>
  </w:style>
  <w:style w:type="character" w:customStyle="1" w:styleId="ListLabel3205">
    <w:name w:val="ListLabel 3205"/>
    <w:qFormat/>
    <w:rPr>
      <w:rFonts w:cs="Symbol"/>
    </w:rPr>
  </w:style>
  <w:style w:type="character" w:customStyle="1" w:styleId="ListLabel3206">
    <w:name w:val="ListLabel 3206"/>
    <w:qFormat/>
    <w:rPr>
      <w:rFonts w:cs="Courier New"/>
    </w:rPr>
  </w:style>
  <w:style w:type="character" w:customStyle="1" w:styleId="ListLabel3207">
    <w:name w:val="ListLabel 3207"/>
    <w:qFormat/>
    <w:rPr>
      <w:rFonts w:cs="Wingdings"/>
    </w:rPr>
  </w:style>
  <w:style w:type="character" w:customStyle="1" w:styleId="ListLabel3208">
    <w:name w:val="ListLabel 3208"/>
    <w:qFormat/>
    <w:rPr>
      <w:rFonts w:cs="Symbol"/>
    </w:rPr>
  </w:style>
  <w:style w:type="character" w:customStyle="1" w:styleId="ListLabel3209">
    <w:name w:val="ListLabel 3209"/>
    <w:qFormat/>
    <w:rPr>
      <w:rFonts w:cs="Courier New"/>
    </w:rPr>
  </w:style>
  <w:style w:type="character" w:customStyle="1" w:styleId="ListLabel3210">
    <w:name w:val="ListLabel 3210"/>
    <w:qFormat/>
    <w:rPr>
      <w:rFonts w:cs="Wingdings"/>
    </w:rPr>
  </w:style>
  <w:style w:type="character" w:customStyle="1" w:styleId="ListLabel3211">
    <w:name w:val="ListLabel 3211"/>
    <w:qFormat/>
    <w:rPr>
      <w:rFonts w:cs="Wingdings"/>
      <w:b/>
      <w:sz w:val="22"/>
    </w:rPr>
  </w:style>
  <w:style w:type="character" w:customStyle="1" w:styleId="ListLabel3212">
    <w:name w:val="ListLabel 3212"/>
    <w:qFormat/>
    <w:rPr>
      <w:rFonts w:cs="Courier New"/>
    </w:rPr>
  </w:style>
  <w:style w:type="character" w:customStyle="1" w:styleId="ListLabel3213">
    <w:name w:val="ListLabel 3213"/>
    <w:qFormat/>
    <w:rPr>
      <w:rFonts w:cs="Wingdings"/>
    </w:rPr>
  </w:style>
  <w:style w:type="character" w:customStyle="1" w:styleId="ListLabel3214">
    <w:name w:val="ListLabel 3214"/>
    <w:qFormat/>
    <w:rPr>
      <w:rFonts w:cs="Symbol"/>
    </w:rPr>
  </w:style>
  <w:style w:type="character" w:customStyle="1" w:styleId="ListLabel3215">
    <w:name w:val="ListLabel 3215"/>
    <w:qFormat/>
    <w:rPr>
      <w:rFonts w:cs="Courier New"/>
    </w:rPr>
  </w:style>
  <w:style w:type="character" w:customStyle="1" w:styleId="ListLabel3216">
    <w:name w:val="ListLabel 3216"/>
    <w:qFormat/>
    <w:rPr>
      <w:rFonts w:cs="Wingdings"/>
    </w:rPr>
  </w:style>
  <w:style w:type="character" w:customStyle="1" w:styleId="ListLabel3217">
    <w:name w:val="ListLabel 3217"/>
    <w:qFormat/>
    <w:rPr>
      <w:rFonts w:cs="Symbol"/>
    </w:rPr>
  </w:style>
  <w:style w:type="character" w:customStyle="1" w:styleId="ListLabel3218">
    <w:name w:val="ListLabel 3218"/>
    <w:qFormat/>
    <w:rPr>
      <w:rFonts w:cs="Courier New"/>
    </w:rPr>
  </w:style>
  <w:style w:type="character" w:customStyle="1" w:styleId="ListLabel3219">
    <w:name w:val="ListLabel 3219"/>
    <w:qFormat/>
    <w:rPr>
      <w:rFonts w:cs="Wingdings"/>
    </w:rPr>
  </w:style>
  <w:style w:type="character" w:customStyle="1" w:styleId="ListLabel3220">
    <w:name w:val="ListLabel 3220"/>
    <w:qFormat/>
    <w:rPr>
      <w:rFonts w:ascii="Arial" w:hAnsi="Arial" w:cs="Wingdings"/>
      <w:b/>
      <w:sz w:val="22"/>
    </w:rPr>
  </w:style>
  <w:style w:type="character" w:customStyle="1" w:styleId="ListLabel3221">
    <w:name w:val="ListLabel 3221"/>
    <w:qFormat/>
    <w:rPr>
      <w:rFonts w:cs="Courier New"/>
    </w:rPr>
  </w:style>
  <w:style w:type="character" w:customStyle="1" w:styleId="ListLabel3222">
    <w:name w:val="ListLabel 3222"/>
    <w:qFormat/>
    <w:rPr>
      <w:rFonts w:cs="Wingdings"/>
    </w:rPr>
  </w:style>
  <w:style w:type="character" w:customStyle="1" w:styleId="ListLabel3223">
    <w:name w:val="ListLabel 3223"/>
    <w:qFormat/>
    <w:rPr>
      <w:rFonts w:cs="Symbol"/>
    </w:rPr>
  </w:style>
  <w:style w:type="character" w:customStyle="1" w:styleId="ListLabel3224">
    <w:name w:val="ListLabel 3224"/>
    <w:qFormat/>
    <w:rPr>
      <w:rFonts w:cs="Courier New"/>
    </w:rPr>
  </w:style>
  <w:style w:type="character" w:customStyle="1" w:styleId="ListLabel3225">
    <w:name w:val="ListLabel 3225"/>
    <w:qFormat/>
    <w:rPr>
      <w:rFonts w:cs="Wingdings"/>
    </w:rPr>
  </w:style>
  <w:style w:type="character" w:customStyle="1" w:styleId="ListLabel3226">
    <w:name w:val="ListLabel 3226"/>
    <w:qFormat/>
    <w:rPr>
      <w:rFonts w:cs="Symbol"/>
    </w:rPr>
  </w:style>
  <w:style w:type="character" w:customStyle="1" w:styleId="ListLabel3227">
    <w:name w:val="ListLabel 3227"/>
    <w:qFormat/>
    <w:rPr>
      <w:rFonts w:cs="Courier New"/>
    </w:rPr>
  </w:style>
  <w:style w:type="character" w:customStyle="1" w:styleId="ListLabel3228">
    <w:name w:val="ListLabel 3228"/>
    <w:qFormat/>
    <w:rPr>
      <w:rFonts w:cs="Wingdings"/>
    </w:rPr>
  </w:style>
  <w:style w:type="character" w:customStyle="1" w:styleId="ListLabel3229">
    <w:name w:val="ListLabel 3229"/>
    <w:qFormat/>
    <w:rPr>
      <w:rFonts w:ascii="Arial" w:hAnsi="Arial" w:cs="Wingdings"/>
      <w:b/>
      <w:sz w:val="22"/>
    </w:rPr>
  </w:style>
  <w:style w:type="character" w:customStyle="1" w:styleId="ListLabel3230">
    <w:name w:val="ListLabel 3230"/>
    <w:qFormat/>
    <w:rPr>
      <w:rFonts w:cs="Courier New"/>
    </w:rPr>
  </w:style>
  <w:style w:type="character" w:customStyle="1" w:styleId="ListLabel3231">
    <w:name w:val="ListLabel 3231"/>
    <w:qFormat/>
    <w:rPr>
      <w:rFonts w:cs="Wingdings"/>
    </w:rPr>
  </w:style>
  <w:style w:type="character" w:customStyle="1" w:styleId="ListLabel3232">
    <w:name w:val="ListLabel 3232"/>
    <w:qFormat/>
    <w:rPr>
      <w:rFonts w:cs="Symbol"/>
    </w:rPr>
  </w:style>
  <w:style w:type="character" w:customStyle="1" w:styleId="ListLabel3233">
    <w:name w:val="ListLabel 3233"/>
    <w:qFormat/>
    <w:rPr>
      <w:rFonts w:cs="Courier New"/>
    </w:rPr>
  </w:style>
  <w:style w:type="character" w:customStyle="1" w:styleId="ListLabel3234">
    <w:name w:val="ListLabel 3234"/>
    <w:qFormat/>
    <w:rPr>
      <w:rFonts w:cs="Wingdings"/>
    </w:rPr>
  </w:style>
  <w:style w:type="character" w:customStyle="1" w:styleId="ListLabel3235">
    <w:name w:val="ListLabel 3235"/>
    <w:qFormat/>
    <w:rPr>
      <w:rFonts w:cs="Symbol"/>
    </w:rPr>
  </w:style>
  <w:style w:type="character" w:customStyle="1" w:styleId="ListLabel3236">
    <w:name w:val="ListLabel 3236"/>
    <w:qFormat/>
    <w:rPr>
      <w:rFonts w:cs="Courier New"/>
    </w:rPr>
  </w:style>
  <w:style w:type="character" w:customStyle="1" w:styleId="ListLabel3237">
    <w:name w:val="ListLabel 3237"/>
    <w:qFormat/>
    <w:rPr>
      <w:rFonts w:cs="Wingdings"/>
    </w:rPr>
  </w:style>
  <w:style w:type="character" w:customStyle="1" w:styleId="ListLabel3238">
    <w:name w:val="ListLabel 3238"/>
    <w:qFormat/>
    <w:rPr>
      <w:rFonts w:ascii="Arial" w:hAnsi="Arial" w:cs="Wingdings"/>
      <w:sz w:val="22"/>
    </w:rPr>
  </w:style>
  <w:style w:type="character" w:customStyle="1" w:styleId="ListLabel3239">
    <w:name w:val="ListLabel 3239"/>
    <w:qFormat/>
    <w:rPr>
      <w:rFonts w:cs="Courier New"/>
    </w:rPr>
  </w:style>
  <w:style w:type="character" w:customStyle="1" w:styleId="ListLabel3240">
    <w:name w:val="ListLabel 3240"/>
    <w:qFormat/>
    <w:rPr>
      <w:rFonts w:cs="Wingdings"/>
    </w:rPr>
  </w:style>
  <w:style w:type="character" w:customStyle="1" w:styleId="ListLabel3241">
    <w:name w:val="ListLabel 3241"/>
    <w:qFormat/>
    <w:rPr>
      <w:rFonts w:cs="Symbol"/>
    </w:rPr>
  </w:style>
  <w:style w:type="character" w:customStyle="1" w:styleId="ListLabel3242">
    <w:name w:val="ListLabel 3242"/>
    <w:qFormat/>
    <w:rPr>
      <w:rFonts w:cs="Courier New"/>
    </w:rPr>
  </w:style>
  <w:style w:type="character" w:customStyle="1" w:styleId="ListLabel3243">
    <w:name w:val="ListLabel 3243"/>
    <w:qFormat/>
    <w:rPr>
      <w:rFonts w:cs="Wingdings"/>
    </w:rPr>
  </w:style>
  <w:style w:type="character" w:customStyle="1" w:styleId="ListLabel3244">
    <w:name w:val="ListLabel 3244"/>
    <w:qFormat/>
    <w:rPr>
      <w:rFonts w:cs="Symbol"/>
    </w:rPr>
  </w:style>
  <w:style w:type="character" w:customStyle="1" w:styleId="ListLabel3245">
    <w:name w:val="ListLabel 3245"/>
    <w:qFormat/>
    <w:rPr>
      <w:rFonts w:cs="Courier New"/>
    </w:rPr>
  </w:style>
  <w:style w:type="character" w:customStyle="1" w:styleId="ListLabel3246">
    <w:name w:val="ListLabel 3246"/>
    <w:qFormat/>
    <w:rPr>
      <w:rFonts w:cs="Wingdings"/>
    </w:rPr>
  </w:style>
  <w:style w:type="character" w:customStyle="1" w:styleId="ListLabel3247">
    <w:name w:val="ListLabel 3247"/>
    <w:qFormat/>
    <w:rPr>
      <w:rFonts w:ascii="Arial" w:hAnsi="Arial" w:cs="Wingdings"/>
      <w:sz w:val="22"/>
    </w:rPr>
  </w:style>
  <w:style w:type="character" w:customStyle="1" w:styleId="ListLabel3248">
    <w:name w:val="ListLabel 3248"/>
    <w:qFormat/>
    <w:rPr>
      <w:rFonts w:cs="Courier New"/>
    </w:rPr>
  </w:style>
  <w:style w:type="character" w:customStyle="1" w:styleId="ListLabel3249">
    <w:name w:val="ListLabel 3249"/>
    <w:qFormat/>
    <w:rPr>
      <w:rFonts w:cs="Wingdings"/>
    </w:rPr>
  </w:style>
  <w:style w:type="character" w:customStyle="1" w:styleId="ListLabel3250">
    <w:name w:val="ListLabel 3250"/>
    <w:qFormat/>
    <w:rPr>
      <w:rFonts w:cs="Symbol"/>
    </w:rPr>
  </w:style>
  <w:style w:type="character" w:customStyle="1" w:styleId="ListLabel3251">
    <w:name w:val="ListLabel 3251"/>
    <w:qFormat/>
    <w:rPr>
      <w:rFonts w:cs="Courier New"/>
    </w:rPr>
  </w:style>
  <w:style w:type="character" w:customStyle="1" w:styleId="ListLabel3252">
    <w:name w:val="ListLabel 3252"/>
    <w:qFormat/>
    <w:rPr>
      <w:rFonts w:cs="Wingdings"/>
    </w:rPr>
  </w:style>
  <w:style w:type="character" w:customStyle="1" w:styleId="ListLabel3253">
    <w:name w:val="ListLabel 3253"/>
    <w:qFormat/>
    <w:rPr>
      <w:rFonts w:cs="Symbol"/>
    </w:rPr>
  </w:style>
  <w:style w:type="character" w:customStyle="1" w:styleId="ListLabel3254">
    <w:name w:val="ListLabel 3254"/>
    <w:qFormat/>
    <w:rPr>
      <w:rFonts w:cs="Courier New"/>
    </w:rPr>
  </w:style>
  <w:style w:type="character" w:customStyle="1" w:styleId="ListLabel3255">
    <w:name w:val="ListLabel 3255"/>
    <w:qFormat/>
    <w:rPr>
      <w:rFonts w:cs="Wingdings"/>
    </w:rPr>
  </w:style>
  <w:style w:type="character" w:customStyle="1" w:styleId="ListLabel3256">
    <w:name w:val="ListLabel 3256"/>
    <w:qFormat/>
    <w:rPr>
      <w:rFonts w:ascii="Arial" w:hAnsi="Arial" w:cs="Wingdings"/>
      <w:b/>
      <w:sz w:val="22"/>
    </w:rPr>
  </w:style>
  <w:style w:type="character" w:customStyle="1" w:styleId="ListLabel3257">
    <w:name w:val="ListLabel 3257"/>
    <w:qFormat/>
    <w:rPr>
      <w:rFonts w:cs="Courier New"/>
    </w:rPr>
  </w:style>
  <w:style w:type="character" w:customStyle="1" w:styleId="ListLabel3258">
    <w:name w:val="ListLabel 3258"/>
    <w:qFormat/>
    <w:rPr>
      <w:rFonts w:cs="Wingdings"/>
    </w:rPr>
  </w:style>
  <w:style w:type="character" w:customStyle="1" w:styleId="ListLabel3259">
    <w:name w:val="ListLabel 3259"/>
    <w:qFormat/>
    <w:rPr>
      <w:rFonts w:cs="Symbol"/>
    </w:rPr>
  </w:style>
  <w:style w:type="character" w:customStyle="1" w:styleId="ListLabel3260">
    <w:name w:val="ListLabel 3260"/>
    <w:qFormat/>
    <w:rPr>
      <w:rFonts w:cs="Courier New"/>
    </w:rPr>
  </w:style>
  <w:style w:type="character" w:customStyle="1" w:styleId="ListLabel3261">
    <w:name w:val="ListLabel 3261"/>
    <w:qFormat/>
    <w:rPr>
      <w:rFonts w:cs="Wingdings"/>
    </w:rPr>
  </w:style>
  <w:style w:type="character" w:customStyle="1" w:styleId="ListLabel3262">
    <w:name w:val="ListLabel 3262"/>
    <w:qFormat/>
    <w:rPr>
      <w:rFonts w:cs="Symbol"/>
    </w:rPr>
  </w:style>
  <w:style w:type="character" w:customStyle="1" w:styleId="ListLabel3263">
    <w:name w:val="ListLabel 3263"/>
    <w:qFormat/>
    <w:rPr>
      <w:rFonts w:cs="Courier New"/>
    </w:rPr>
  </w:style>
  <w:style w:type="character" w:customStyle="1" w:styleId="ListLabel3264">
    <w:name w:val="ListLabel 3264"/>
    <w:qFormat/>
    <w:rPr>
      <w:rFonts w:cs="Wingdings"/>
    </w:rPr>
  </w:style>
  <w:style w:type="character" w:customStyle="1" w:styleId="ListLabel3265">
    <w:name w:val="ListLabel 3265"/>
    <w:qFormat/>
    <w:rPr>
      <w:rFonts w:ascii="Arial" w:hAnsi="Arial" w:cs="Wingdings"/>
      <w:b/>
      <w:sz w:val="22"/>
    </w:rPr>
  </w:style>
  <w:style w:type="character" w:customStyle="1" w:styleId="ListLabel3266">
    <w:name w:val="ListLabel 3266"/>
    <w:qFormat/>
    <w:rPr>
      <w:rFonts w:cs="Courier New"/>
    </w:rPr>
  </w:style>
  <w:style w:type="character" w:customStyle="1" w:styleId="ListLabel3267">
    <w:name w:val="ListLabel 3267"/>
    <w:qFormat/>
    <w:rPr>
      <w:rFonts w:cs="Wingdings"/>
    </w:rPr>
  </w:style>
  <w:style w:type="character" w:customStyle="1" w:styleId="ListLabel3268">
    <w:name w:val="ListLabel 3268"/>
    <w:qFormat/>
    <w:rPr>
      <w:rFonts w:cs="Symbol"/>
    </w:rPr>
  </w:style>
  <w:style w:type="character" w:customStyle="1" w:styleId="ListLabel3269">
    <w:name w:val="ListLabel 3269"/>
    <w:qFormat/>
    <w:rPr>
      <w:rFonts w:cs="Courier New"/>
    </w:rPr>
  </w:style>
  <w:style w:type="character" w:customStyle="1" w:styleId="ListLabel3270">
    <w:name w:val="ListLabel 3270"/>
    <w:qFormat/>
    <w:rPr>
      <w:rFonts w:cs="Wingdings"/>
    </w:rPr>
  </w:style>
  <w:style w:type="character" w:customStyle="1" w:styleId="ListLabel3271">
    <w:name w:val="ListLabel 3271"/>
    <w:qFormat/>
    <w:rPr>
      <w:rFonts w:cs="Symbol"/>
    </w:rPr>
  </w:style>
  <w:style w:type="character" w:customStyle="1" w:styleId="ListLabel3272">
    <w:name w:val="ListLabel 3272"/>
    <w:qFormat/>
    <w:rPr>
      <w:rFonts w:cs="Courier New"/>
    </w:rPr>
  </w:style>
  <w:style w:type="character" w:customStyle="1" w:styleId="ListLabel3273">
    <w:name w:val="ListLabel 3273"/>
    <w:qFormat/>
    <w:rPr>
      <w:rFonts w:cs="Wingdings"/>
    </w:rPr>
  </w:style>
  <w:style w:type="character" w:customStyle="1" w:styleId="ListLabel3274">
    <w:name w:val="ListLabel 3274"/>
    <w:qFormat/>
    <w:rPr>
      <w:rFonts w:ascii="Arial" w:hAnsi="Arial" w:cs="Wingdings"/>
      <w:b/>
      <w:sz w:val="22"/>
    </w:rPr>
  </w:style>
  <w:style w:type="character" w:customStyle="1" w:styleId="ListLabel3275">
    <w:name w:val="ListLabel 3275"/>
    <w:qFormat/>
    <w:rPr>
      <w:rFonts w:cs="Courier New"/>
    </w:rPr>
  </w:style>
  <w:style w:type="character" w:customStyle="1" w:styleId="ListLabel3276">
    <w:name w:val="ListLabel 3276"/>
    <w:qFormat/>
    <w:rPr>
      <w:rFonts w:cs="Wingdings"/>
    </w:rPr>
  </w:style>
  <w:style w:type="character" w:customStyle="1" w:styleId="ListLabel3277">
    <w:name w:val="ListLabel 3277"/>
    <w:qFormat/>
    <w:rPr>
      <w:rFonts w:cs="Symbol"/>
    </w:rPr>
  </w:style>
  <w:style w:type="character" w:customStyle="1" w:styleId="ListLabel3278">
    <w:name w:val="ListLabel 3278"/>
    <w:qFormat/>
    <w:rPr>
      <w:rFonts w:cs="Courier New"/>
    </w:rPr>
  </w:style>
  <w:style w:type="character" w:customStyle="1" w:styleId="ListLabel3279">
    <w:name w:val="ListLabel 3279"/>
    <w:qFormat/>
    <w:rPr>
      <w:rFonts w:cs="Wingdings"/>
    </w:rPr>
  </w:style>
  <w:style w:type="character" w:customStyle="1" w:styleId="ListLabel3280">
    <w:name w:val="ListLabel 3280"/>
    <w:qFormat/>
    <w:rPr>
      <w:rFonts w:cs="Symbol"/>
    </w:rPr>
  </w:style>
  <w:style w:type="character" w:customStyle="1" w:styleId="ListLabel3281">
    <w:name w:val="ListLabel 3281"/>
    <w:qFormat/>
    <w:rPr>
      <w:rFonts w:cs="Courier New"/>
    </w:rPr>
  </w:style>
  <w:style w:type="character" w:customStyle="1" w:styleId="ListLabel3282">
    <w:name w:val="ListLabel 3282"/>
    <w:qFormat/>
    <w:rPr>
      <w:rFonts w:cs="Wingdings"/>
    </w:rPr>
  </w:style>
  <w:style w:type="character" w:customStyle="1" w:styleId="ListLabel3283">
    <w:name w:val="ListLabel 3283"/>
    <w:qFormat/>
    <w:rPr>
      <w:rFonts w:ascii="Arial" w:hAnsi="Arial" w:cs="Calibri"/>
      <w:sz w:val="22"/>
    </w:rPr>
  </w:style>
  <w:style w:type="character" w:customStyle="1" w:styleId="ListLabel3284">
    <w:name w:val="ListLabel 3284"/>
    <w:qFormat/>
    <w:rPr>
      <w:rFonts w:cs="Courier New"/>
    </w:rPr>
  </w:style>
  <w:style w:type="character" w:customStyle="1" w:styleId="ListLabel3285">
    <w:name w:val="ListLabel 3285"/>
    <w:qFormat/>
    <w:rPr>
      <w:rFonts w:cs="Wingdings"/>
    </w:rPr>
  </w:style>
  <w:style w:type="character" w:customStyle="1" w:styleId="ListLabel3286">
    <w:name w:val="ListLabel 3286"/>
    <w:qFormat/>
    <w:rPr>
      <w:rFonts w:cs="Symbol"/>
    </w:rPr>
  </w:style>
  <w:style w:type="character" w:customStyle="1" w:styleId="ListLabel3287">
    <w:name w:val="ListLabel 3287"/>
    <w:qFormat/>
    <w:rPr>
      <w:rFonts w:cs="Courier New"/>
    </w:rPr>
  </w:style>
  <w:style w:type="character" w:customStyle="1" w:styleId="ListLabel3288">
    <w:name w:val="ListLabel 3288"/>
    <w:qFormat/>
    <w:rPr>
      <w:rFonts w:cs="Wingdings"/>
    </w:rPr>
  </w:style>
  <w:style w:type="character" w:customStyle="1" w:styleId="ListLabel3289">
    <w:name w:val="ListLabel 3289"/>
    <w:qFormat/>
    <w:rPr>
      <w:rFonts w:cs="Symbol"/>
    </w:rPr>
  </w:style>
  <w:style w:type="character" w:customStyle="1" w:styleId="ListLabel3290">
    <w:name w:val="ListLabel 3290"/>
    <w:qFormat/>
    <w:rPr>
      <w:rFonts w:cs="Courier New"/>
    </w:rPr>
  </w:style>
  <w:style w:type="character" w:customStyle="1" w:styleId="ListLabel3291">
    <w:name w:val="ListLabel 3291"/>
    <w:qFormat/>
    <w:rPr>
      <w:rFonts w:cs="Wingdings"/>
    </w:rPr>
  </w:style>
  <w:style w:type="character" w:customStyle="1" w:styleId="ListLabel3292">
    <w:name w:val="ListLabel 3292"/>
    <w:qFormat/>
    <w:rPr>
      <w:rFonts w:ascii="Arial" w:hAnsi="Arial" w:cs="Wingdings"/>
      <w:sz w:val="22"/>
    </w:rPr>
  </w:style>
  <w:style w:type="character" w:customStyle="1" w:styleId="ListLabel3293">
    <w:name w:val="ListLabel 3293"/>
    <w:qFormat/>
    <w:rPr>
      <w:rFonts w:cs="Courier New"/>
    </w:rPr>
  </w:style>
  <w:style w:type="character" w:customStyle="1" w:styleId="ListLabel3294">
    <w:name w:val="ListLabel 3294"/>
    <w:qFormat/>
    <w:rPr>
      <w:rFonts w:cs="Wingdings"/>
    </w:rPr>
  </w:style>
  <w:style w:type="character" w:customStyle="1" w:styleId="ListLabel3295">
    <w:name w:val="ListLabel 3295"/>
    <w:qFormat/>
    <w:rPr>
      <w:rFonts w:cs="Symbol"/>
    </w:rPr>
  </w:style>
  <w:style w:type="character" w:customStyle="1" w:styleId="ListLabel3296">
    <w:name w:val="ListLabel 3296"/>
    <w:qFormat/>
    <w:rPr>
      <w:rFonts w:cs="Courier New"/>
    </w:rPr>
  </w:style>
  <w:style w:type="character" w:customStyle="1" w:styleId="ListLabel3297">
    <w:name w:val="ListLabel 3297"/>
    <w:qFormat/>
    <w:rPr>
      <w:rFonts w:cs="Wingdings"/>
    </w:rPr>
  </w:style>
  <w:style w:type="character" w:customStyle="1" w:styleId="ListLabel3298">
    <w:name w:val="ListLabel 3298"/>
    <w:qFormat/>
    <w:rPr>
      <w:rFonts w:cs="Symbol"/>
    </w:rPr>
  </w:style>
  <w:style w:type="character" w:customStyle="1" w:styleId="ListLabel3299">
    <w:name w:val="ListLabel 3299"/>
    <w:qFormat/>
    <w:rPr>
      <w:rFonts w:cs="Courier New"/>
    </w:rPr>
  </w:style>
  <w:style w:type="character" w:customStyle="1" w:styleId="ListLabel3300">
    <w:name w:val="ListLabel 3300"/>
    <w:qFormat/>
    <w:rPr>
      <w:rFonts w:cs="Wingdings"/>
    </w:rPr>
  </w:style>
  <w:style w:type="character" w:customStyle="1" w:styleId="ListLabel3301">
    <w:name w:val="ListLabel 3301"/>
    <w:qFormat/>
    <w:rPr>
      <w:rFonts w:cs="Wingdings"/>
      <w:sz w:val="22"/>
    </w:rPr>
  </w:style>
  <w:style w:type="character" w:customStyle="1" w:styleId="ListLabel3302">
    <w:name w:val="ListLabel 3302"/>
    <w:qFormat/>
    <w:rPr>
      <w:rFonts w:cs="Courier New"/>
    </w:rPr>
  </w:style>
  <w:style w:type="character" w:customStyle="1" w:styleId="ListLabel3303">
    <w:name w:val="ListLabel 3303"/>
    <w:qFormat/>
    <w:rPr>
      <w:rFonts w:cs="Wingdings"/>
    </w:rPr>
  </w:style>
  <w:style w:type="character" w:customStyle="1" w:styleId="ListLabel3304">
    <w:name w:val="ListLabel 3304"/>
    <w:qFormat/>
    <w:rPr>
      <w:rFonts w:cs="Symbol"/>
    </w:rPr>
  </w:style>
  <w:style w:type="character" w:customStyle="1" w:styleId="ListLabel3305">
    <w:name w:val="ListLabel 3305"/>
    <w:qFormat/>
    <w:rPr>
      <w:rFonts w:cs="Courier New"/>
    </w:rPr>
  </w:style>
  <w:style w:type="character" w:customStyle="1" w:styleId="ListLabel3306">
    <w:name w:val="ListLabel 3306"/>
    <w:qFormat/>
    <w:rPr>
      <w:rFonts w:cs="Wingdings"/>
    </w:rPr>
  </w:style>
  <w:style w:type="character" w:customStyle="1" w:styleId="ListLabel3307">
    <w:name w:val="ListLabel 3307"/>
    <w:qFormat/>
    <w:rPr>
      <w:rFonts w:cs="Symbol"/>
    </w:rPr>
  </w:style>
  <w:style w:type="character" w:customStyle="1" w:styleId="ListLabel3308">
    <w:name w:val="ListLabel 3308"/>
    <w:qFormat/>
    <w:rPr>
      <w:rFonts w:cs="Courier New"/>
    </w:rPr>
  </w:style>
  <w:style w:type="character" w:customStyle="1" w:styleId="ListLabel3309">
    <w:name w:val="ListLabel 3309"/>
    <w:qFormat/>
    <w:rPr>
      <w:rFonts w:cs="Wingdings"/>
    </w:rPr>
  </w:style>
  <w:style w:type="character" w:customStyle="1" w:styleId="ListLabel3310">
    <w:name w:val="ListLabel 3310"/>
    <w:qFormat/>
    <w:rPr>
      <w:rFonts w:ascii="Arial" w:hAnsi="Arial" w:cs="Wingdings"/>
      <w:b w:val="0"/>
      <w:i w:val="0"/>
      <w:strike w:val="0"/>
      <w:dstrike w:val="0"/>
      <w:color w:val="000000"/>
      <w:position w:val="0"/>
      <w:sz w:val="16"/>
      <w:szCs w:val="16"/>
      <w:u w:val="none"/>
      <w:vertAlign w:val="baseline"/>
    </w:rPr>
  </w:style>
  <w:style w:type="character" w:customStyle="1" w:styleId="ListLabel3311">
    <w:name w:val="ListLabel 3311"/>
    <w:qFormat/>
    <w:rPr>
      <w:rFonts w:cs="Wingdings"/>
      <w:b w:val="0"/>
      <w:i w:val="0"/>
      <w:strike w:val="0"/>
      <w:dstrike w:val="0"/>
      <w:color w:val="000000"/>
      <w:position w:val="0"/>
      <w:sz w:val="16"/>
      <w:szCs w:val="16"/>
      <w:u w:val="none"/>
      <w:vertAlign w:val="baseline"/>
    </w:rPr>
  </w:style>
  <w:style w:type="character" w:customStyle="1" w:styleId="ListLabel3312">
    <w:name w:val="ListLabel 3312"/>
    <w:qFormat/>
    <w:rPr>
      <w:rFonts w:cs="Wingdings"/>
      <w:b w:val="0"/>
      <w:i w:val="0"/>
      <w:strike w:val="0"/>
      <w:dstrike w:val="0"/>
      <w:color w:val="000000"/>
      <w:position w:val="0"/>
      <w:sz w:val="16"/>
      <w:szCs w:val="16"/>
      <w:u w:val="none"/>
      <w:vertAlign w:val="baseline"/>
    </w:rPr>
  </w:style>
  <w:style w:type="character" w:customStyle="1" w:styleId="ListLabel3313">
    <w:name w:val="ListLabel 3313"/>
    <w:qFormat/>
    <w:rPr>
      <w:rFonts w:cs="Wingdings"/>
      <w:b w:val="0"/>
      <w:i w:val="0"/>
      <w:strike w:val="0"/>
      <w:dstrike w:val="0"/>
      <w:color w:val="000000"/>
      <w:position w:val="0"/>
      <w:sz w:val="16"/>
      <w:szCs w:val="16"/>
      <w:u w:val="none"/>
      <w:vertAlign w:val="baseline"/>
    </w:rPr>
  </w:style>
  <w:style w:type="character" w:customStyle="1" w:styleId="ListLabel3314">
    <w:name w:val="ListLabel 3314"/>
    <w:qFormat/>
    <w:rPr>
      <w:rFonts w:cs="Wingdings"/>
      <w:b w:val="0"/>
      <w:i w:val="0"/>
      <w:strike w:val="0"/>
      <w:dstrike w:val="0"/>
      <w:color w:val="000000"/>
      <w:position w:val="0"/>
      <w:sz w:val="16"/>
      <w:szCs w:val="16"/>
      <w:u w:val="none"/>
      <w:vertAlign w:val="baseline"/>
    </w:rPr>
  </w:style>
  <w:style w:type="character" w:customStyle="1" w:styleId="ListLabel3315">
    <w:name w:val="ListLabel 3315"/>
    <w:qFormat/>
    <w:rPr>
      <w:rFonts w:cs="Wingdings"/>
      <w:b w:val="0"/>
      <w:i w:val="0"/>
      <w:strike w:val="0"/>
      <w:dstrike w:val="0"/>
      <w:color w:val="000000"/>
      <w:position w:val="0"/>
      <w:sz w:val="16"/>
      <w:szCs w:val="16"/>
      <w:u w:val="none"/>
      <w:vertAlign w:val="baseline"/>
    </w:rPr>
  </w:style>
  <w:style w:type="character" w:customStyle="1" w:styleId="ListLabel3316">
    <w:name w:val="ListLabel 3316"/>
    <w:qFormat/>
    <w:rPr>
      <w:rFonts w:cs="Wingdings"/>
      <w:b w:val="0"/>
      <w:i w:val="0"/>
      <w:strike w:val="0"/>
      <w:dstrike w:val="0"/>
      <w:color w:val="000000"/>
      <w:position w:val="0"/>
      <w:sz w:val="16"/>
      <w:szCs w:val="16"/>
      <w:u w:val="none"/>
      <w:vertAlign w:val="baseline"/>
    </w:rPr>
  </w:style>
  <w:style w:type="character" w:customStyle="1" w:styleId="ListLabel3317">
    <w:name w:val="ListLabel 3317"/>
    <w:qFormat/>
    <w:rPr>
      <w:rFonts w:cs="Wingdings"/>
      <w:b w:val="0"/>
      <w:i w:val="0"/>
      <w:strike w:val="0"/>
      <w:dstrike w:val="0"/>
      <w:color w:val="000000"/>
      <w:position w:val="0"/>
      <w:sz w:val="16"/>
      <w:szCs w:val="16"/>
      <w:u w:val="none"/>
      <w:vertAlign w:val="baseline"/>
    </w:rPr>
  </w:style>
  <w:style w:type="character" w:customStyle="1" w:styleId="ListLabel3318">
    <w:name w:val="ListLabel 3318"/>
    <w:qFormat/>
    <w:rPr>
      <w:rFonts w:cs="Wingdings"/>
      <w:b w:val="0"/>
      <w:i w:val="0"/>
      <w:strike w:val="0"/>
      <w:dstrike w:val="0"/>
      <w:color w:val="000000"/>
      <w:position w:val="0"/>
      <w:sz w:val="16"/>
      <w:szCs w:val="16"/>
      <w:u w:val="none"/>
      <w:vertAlign w:val="baseline"/>
    </w:rPr>
  </w:style>
  <w:style w:type="character" w:customStyle="1" w:styleId="ListLabel3319">
    <w:name w:val="ListLabel 3319"/>
    <w:qFormat/>
    <w:rPr>
      <w:rFonts w:cs="Liberation Serif"/>
      <w:b w:val="0"/>
      <w:i w:val="0"/>
      <w:strike w:val="0"/>
      <w:dstrike w:val="0"/>
      <w:color w:val="000000"/>
      <w:position w:val="0"/>
      <w:sz w:val="20"/>
      <w:szCs w:val="20"/>
      <w:u w:val="none"/>
      <w:vertAlign w:val="baseline"/>
    </w:rPr>
  </w:style>
  <w:style w:type="character" w:customStyle="1" w:styleId="ListLabel3320">
    <w:name w:val="ListLabel 3320"/>
    <w:qFormat/>
    <w:rPr>
      <w:rFonts w:cs="Liberation Serif"/>
      <w:b w:val="0"/>
      <w:i w:val="0"/>
      <w:strike w:val="0"/>
      <w:dstrike w:val="0"/>
      <w:color w:val="000000"/>
      <w:position w:val="0"/>
      <w:sz w:val="20"/>
      <w:szCs w:val="20"/>
      <w:u w:val="none"/>
      <w:vertAlign w:val="baseline"/>
    </w:rPr>
  </w:style>
  <w:style w:type="character" w:customStyle="1" w:styleId="ListLabel3321">
    <w:name w:val="ListLabel 3321"/>
    <w:qFormat/>
    <w:rPr>
      <w:rFonts w:cs="Liberation Serif"/>
      <w:b w:val="0"/>
      <w:i w:val="0"/>
      <w:strike w:val="0"/>
      <w:dstrike w:val="0"/>
      <w:color w:val="000000"/>
      <w:position w:val="0"/>
      <w:sz w:val="20"/>
      <w:szCs w:val="20"/>
      <w:u w:val="none"/>
      <w:vertAlign w:val="baseline"/>
    </w:rPr>
  </w:style>
  <w:style w:type="character" w:customStyle="1" w:styleId="ListLabel3322">
    <w:name w:val="ListLabel 3322"/>
    <w:qFormat/>
    <w:rPr>
      <w:rFonts w:cs="Liberation Serif"/>
      <w:b w:val="0"/>
      <w:i w:val="0"/>
      <w:strike w:val="0"/>
      <w:dstrike w:val="0"/>
      <w:color w:val="000000"/>
      <w:position w:val="0"/>
      <w:sz w:val="20"/>
      <w:szCs w:val="20"/>
      <w:u w:val="none"/>
      <w:vertAlign w:val="baseline"/>
    </w:rPr>
  </w:style>
  <w:style w:type="character" w:customStyle="1" w:styleId="ListLabel3323">
    <w:name w:val="ListLabel 3323"/>
    <w:qFormat/>
    <w:rPr>
      <w:rFonts w:cs="Liberation Serif"/>
      <w:b w:val="0"/>
      <w:i w:val="0"/>
      <w:strike w:val="0"/>
      <w:dstrike w:val="0"/>
      <w:color w:val="000000"/>
      <w:position w:val="0"/>
      <w:sz w:val="20"/>
      <w:szCs w:val="20"/>
      <w:u w:val="none"/>
      <w:vertAlign w:val="baseline"/>
    </w:rPr>
  </w:style>
  <w:style w:type="character" w:customStyle="1" w:styleId="ListLabel3324">
    <w:name w:val="ListLabel 3324"/>
    <w:qFormat/>
    <w:rPr>
      <w:rFonts w:cs="Liberation Serif"/>
      <w:b w:val="0"/>
      <w:i w:val="0"/>
      <w:strike w:val="0"/>
      <w:dstrike w:val="0"/>
      <w:color w:val="000000"/>
      <w:position w:val="0"/>
      <w:sz w:val="20"/>
      <w:szCs w:val="20"/>
      <w:u w:val="none"/>
      <w:vertAlign w:val="baseline"/>
    </w:rPr>
  </w:style>
  <w:style w:type="character" w:customStyle="1" w:styleId="ListLabel3325">
    <w:name w:val="ListLabel 3325"/>
    <w:qFormat/>
    <w:rPr>
      <w:rFonts w:cs="Liberation Serif"/>
      <w:b w:val="0"/>
      <w:i w:val="0"/>
      <w:strike w:val="0"/>
      <w:dstrike w:val="0"/>
      <w:color w:val="000000"/>
      <w:position w:val="0"/>
      <w:sz w:val="20"/>
      <w:szCs w:val="20"/>
      <w:u w:val="none"/>
      <w:vertAlign w:val="baseline"/>
    </w:rPr>
  </w:style>
  <w:style w:type="character" w:customStyle="1" w:styleId="ListLabel3326">
    <w:name w:val="ListLabel 3326"/>
    <w:qFormat/>
    <w:rPr>
      <w:rFonts w:cs="Liberation Serif"/>
      <w:b w:val="0"/>
      <w:i w:val="0"/>
      <w:strike w:val="0"/>
      <w:dstrike w:val="0"/>
      <w:color w:val="000000"/>
      <w:position w:val="0"/>
      <w:sz w:val="20"/>
      <w:szCs w:val="20"/>
      <w:u w:val="none"/>
      <w:vertAlign w:val="baseline"/>
    </w:rPr>
  </w:style>
  <w:style w:type="character" w:customStyle="1" w:styleId="ListLabel3327">
    <w:name w:val="ListLabel 3327"/>
    <w:qFormat/>
    <w:rPr>
      <w:rFonts w:cs="Liberation Serif"/>
      <w:b w:val="0"/>
      <w:i w:val="0"/>
      <w:strike w:val="0"/>
      <w:dstrike w:val="0"/>
      <w:color w:val="000000"/>
      <w:position w:val="0"/>
      <w:sz w:val="20"/>
      <w:szCs w:val="20"/>
      <w:u w:val="none"/>
      <w:vertAlign w:val="baseline"/>
    </w:rPr>
  </w:style>
  <w:style w:type="character" w:customStyle="1" w:styleId="ListLabel3328">
    <w:name w:val="ListLabel 3328"/>
    <w:qFormat/>
    <w:rPr>
      <w:rFonts w:cs="Wingdings"/>
      <w:b w:val="0"/>
      <w:i w:val="0"/>
      <w:strike w:val="0"/>
      <w:dstrike w:val="0"/>
      <w:color w:val="000000"/>
      <w:position w:val="0"/>
      <w:sz w:val="16"/>
      <w:szCs w:val="16"/>
      <w:u w:val="none"/>
      <w:vertAlign w:val="baseline"/>
    </w:rPr>
  </w:style>
  <w:style w:type="character" w:customStyle="1" w:styleId="ListLabel3329">
    <w:name w:val="ListLabel 3329"/>
    <w:qFormat/>
    <w:rPr>
      <w:rFonts w:cs="Wingdings"/>
      <w:b w:val="0"/>
      <w:i w:val="0"/>
      <w:strike w:val="0"/>
      <w:dstrike w:val="0"/>
      <w:color w:val="000000"/>
      <w:position w:val="0"/>
      <w:sz w:val="16"/>
      <w:szCs w:val="16"/>
      <w:u w:val="none"/>
      <w:vertAlign w:val="baseline"/>
    </w:rPr>
  </w:style>
  <w:style w:type="character" w:customStyle="1" w:styleId="ListLabel3330">
    <w:name w:val="ListLabel 3330"/>
    <w:qFormat/>
    <w:rPr>
      <w:rFonts w:cs="Wingdings"/>
      <w:b w:val="0"/>
      <w:i w:val="0"/>
      <w:strike w:val="0"/>
      <w:dstrike w:val="0"/>
      <w:color w:val="000000"/>
      <w:position w:val="0"/>
      <w:sz w:val="16"/>
      <w:szCs w:val="16"/>
      <w:u w:val="none"/>
      <w:vertAlign w:val="baseline"/>
    </w:rPr>
  </w:style>
  <w:style w:type="character" w:customStyle="1" w:styleId="ListLabel3331">
    <w:name w:val="ListLabel 3331"/>
    <w:qFormat/>
    <w:rPr>
      <w:rFonts w:cs="Wingdings"/>
      <w:b w:val="0"/>
      <w:i w:val="0"/>
      <w:strike w:val="0"/>
      <w:dstrike w:val="0"/>
      <w:color w:val="000000"/>
      <w:position w:val="0"/>
      <w:sz w:val="16"/>
      <w:szCs w:val="16"/>
      <w:u w:val="none"/>
      <w:vertAlign w:val="baseline"/>
    </w:rPr>
  </w:style>
  <w:style w:type="character" w:customStyle="1" w:styleId="ListLabel3332">
    <w:name w:val="ListLabel 3332"/>
    <w:qFormat/>
    <w:rPr>
      <w:rFonts w:cs="Wingdings"/>
      <w:b w:val="0"/>
      <w:i w:val="0"/>
      <w:strike w:val="0"/>
      <w:dstrike w:val="0"/>
      <w:color w:val="000000"/>
      <w:position w:val="0"/>
      <w:sz w:val="16"/>
      <w:szCs w:val="16"/>
      <w:u w:val="none"/>
      <w:vertAlign w:val="baseline"/>
    </w:rPr>
  </w:style>
  <w:style w:type="character" w:customStyle="1" w:styleId="ListLabel3333">
    <w:name w:val="ListLabel 3333"/>
    <w:qFormat/>
    <w:rPr>
      <w:rFonts w:cs="Wingdings"/>
      <w:b w:val="0"/>
      <w:i w:val="0"/>
      <w:strike w:val="0"/>
      <w:dstrike w:val="0"/>
      <w:color w:val="000000"/>
      <w:position w:val="0"/>
      <w:sz w:val="16"/>
      <w:szCs w:val="16"/>
      <w:u w:val="none"/>
      <w:vertAlign w:val="baseline"/>
    </w:rPr>
  </w:style>
  <w:style w:type="character" w:customStyle="1" w:styleId="ListLabel3334">
    <w:name w:val="ListLabel 3334"/>
    <w:qFormat/>
    <w:rPr>
      <w:rFonts w:cs="Wingdings"/>
      <w:b w:val="0"/>
      <w:i w:val="0"/>
      <w:strike w:val="0"/>
      <w:dstrike w:val="0"/>
      <w:color w:val="000000"/>
      <w:position w:val="0"/>
      <w:sz w:val="16"/>
      <w:szCs w:val="16"/>
      <w:u w:val="none"/>
      <w:vertAlign w:val="baseline"/>
    </w:rPr>
  </w:style>
  <w:style w:type="character" w:customStyle="1" w:styleId="ListLabel3335">
    <w:name w:val="ListLabel 3335"/>
    <w:qFormat/>
    <w:rPr>
      <w:rFonts w:cs="Wingdings"/>
      <w:b w:val="0"/>
      <w:i w:val="0"/>
      <w:strike w:val="0"/>
      <w:dstrike w:val="0"/>
      <w:color w:val="000000"/>
      <w:position w:val="0"/>
      <w:sz w:val="16"/>
      <w:szCs w:val="16"/>
      <w:u w:val="none"/>
      <w:vertAlign w:val="baseline"/>
    </w:rPr>
  </w:style>
  <w:style w:type="character" w:customStyle="1" w:styleId="ListLabel3336">
    <w:name w:val="ListLabel 3336"/>
    <w:qFormat/>
    <w:rPr>
      <w:rFonts w:cs="Wingdings"/>
      <w:b w:val="0"/>
      <w:i w:val="0"/>
      <w:strike w:val="0"/>
      <w:dstrike w:val="0"/>
      <w:color w:val="000000"/>
      <w:position w:val="0"/>
      <w:sz w:val="16"/>
      <w:szCs w:val="16"/>
      <w:u w:val="none"/>
      <w:vertAlign w:val="baseline"/>
    </w:rPr>
  </w:style>
  <w:style w:type="character" w:customStyle="1" w:styleId="ListLabel3337">
    <w:name w:val="ListLabel 3337"/>
    <w:qFormat/>
    <w:rPr>
      <w:rFonts w:ascii="Arial" w:hAnsi="Arial" w:cs="Wingdings"/>
      <w:b/>
      <w:sz w:val="22"/>
    </w:rPr>
  </w:style>
  <w:style w:type="character" w:customStyle="1" w:styleId="ListLabel3338">
    <w:name w:val="ListLabel 3338"/>
    <w:qFormat/>
    <w:rPr>
      <w:rFonts w:cs="Courier New"/>
    </w:rPr>
  </w:style>
  <w:style w:type="character" w:customStyle="1" w:styleId="ListLabel3339">
    <w:name w:val="ListLabel 3339"/>
    <w:qFormat/>
    <w:rPr>
      <w:rFonts w:cs="Wingdings"/>
    </w:rPr>
  </w:style>
  <w:style w:type="character" w:customStyle="1" w:styleId="ListLabel3340">
    <w:name w:val="ListLabel 3340"/>
    <w:qFormat/>
    <w:rPr>
      <w:rFonts w:cs="Symbol"/>
    </w:rPr>
  </w:style>
  <w:style w:type="character" w:customStyle="1" w:styleId="ListLabel3341">
    <w:name w:val="ListLabel 3341"/>
    <w:qFormat/>
    <w:rPr>
      <w:rFonts w:cs="Courier New"/>
    </w:rPr>
  </w:style>
  <w:style w:type="character" w:customStyle="1" w:styleId="ListLabel3342">
    <w:name w:val="ListLabel 3342"/>
    <w:qFormat/>
    <w:rPr>
      <w:rFonts w:cs="Wingdings"/>
    </w:rPr>
  </w:style>
  <w:style w:type="character" w:customStyle="1" w:styleId="ListLabel3343">
    <w:name w:val="ListLabel 3343"/>
    <w:qFormat/>
    <w:rPr>
      <w:rFonts w:cs="Symbol"/>
    </w:rPr>
  </w:style>
  <w:style w:type="character" w:customStyle="1" w:styleId="ListLabel3344">
    <w:name w:val="ListLabel 3344"/>
    <w:qFormat/>
    <w:rPr>
      <w:rFonts w:cs="Courier New"/>
    </w:rPr>
  </w:style>
  <w:style w:type="character" w:customStyle="1" w:styleId="ListLabel3345">
    <w:name w:val="ListLabel 3345"/>
    <w:qFormat/>
    <w:rPr>
      <w:rFonts w:cs="Wingdings"/>
    </w:rPr>
  </w:style>
  <w:style w:type="character" w:customStyle="1" w:styleId="ListLabel3346">
    <w:name w:val="ListLabel 3346"/>
    <w:qFormat/>
    <w:rPr>
      <w:rFonts w:ascii="Arial" w:hAnsi="Arial" w:cs="Arial"/>
      <w:b/>
      <w:sz w:val="22"/>
    </w:rPr>
  </w:style>
  <w:style w:type="character" w:customStyle="1" w:styleId="ListLabel3347">
    <w:name w:val="ListLabel 3347"/>
    <w:qFormat/>
    <w:rPr>
      <w:rFonts w:cs="Courier New"/>
    </w:rPr>
  </w:style>
  <w:style w:type="character" w:customStyle="1" w:styleId="ListLabel3348">
    <w:name w:val="ListLabel 3348"/>
    <w:qFormat/>
    <w:rPr>
      <w:rFonts w:cs="Wingdings"/>
    </w:rPr>
  </w:style>
  <w:style w:type="character" w:customStyle="1" w:styleId="ListLabel3349">
    <w:name w:val="ListLabel 3349"/>
    <w:qFormat/>
    <w:rPr>
      <w:rFonts w:cs="Symbol"/>
    </w:rPr>
  </w:style>
  <w:style w:type="character" w:customStyle="1" w:styleId="ListLabel3350">
    <w:name w:val="ListLabel 3350"/>
    <w:qFormat/>
    <w:rPr>
      <w:rFonts w:cs="Courier New"/>
    </w:rPr>
  </w:style>
  <w:style w:type="character" w:customStyle="1" w:styleId="ListLabel3351">
    <w:name w:val="ListLabel 3351"/>
    <w:qFormat/>
    <w:rPr>
      <w:rFonts w:cs="Wingdings"/>
    </w:rPr>
  </w:style>
  <w:style w:type="character" w:customStyle="1" w:styleId="ListLabel3352">
    <w:name w:val="ListLabel 3352"/>
    <w:qFormat/>
    <w:rPr>
      <w:rFonts w:cs="Symbol"/>
    </w:rPr>
  </w:style>
  <w:style w:type="character" w:customStyle="1" w:styleId="ListLabel3353">
    <w:name w:val="ListLabel 3353"/>
    <w:qFormat/>
    <w:rPr>
      <w:rFonts w:cs="Courier New"/>
    </w:rPr>
  </w:style>
  <w:style w:type="character" w:customStyle="1" w:styleId="ListLabel3354">
    <w:name w:val="ListLabel 3354"/>
    <w:qFormat/>
    <w:rPr>
      <w:rFonts w:cs="Wingdings"/>
    </w:rPr>
  </w:style>
  <w:style w:type="character" w:customStyle="1" w:styleId="ListLabel3355">
    <w:name w:val="ListLabel 3355"/>
    <w:qFormat/>
    <w:rPr>
      <w:rFonts w:cs="Wingdings"/>
      <w:sz w:val="22"/>
    </w:rPr>
  </w:style>
  <w:style w:type="character" w:customStyle="1" w:styleId="ListLabel3356">
    <w:name w:val="ListLabel 3356"/>
    <w:qFormat/>
    <w:rPr>
      <w:rFonts w:cs="Courier New"/>
    </w:rPr>
  </w:style>
  <w:style w:type="character" w:customStyle="1" w:styleId="ListLabel3357">
    <w:name w:val="ListLabel 3357"/>
    <w:qFormat/>
    <w:rPr>
      <w:rFonts w:cs="Wingdings"/>
    </w:rPr>
  </w:style>
  <w:style w:type="character" w:customStyle="1" w:styleId="ListLabel3358">
    <w:name w:val="ListLabel 3358"/>
    <w:qFormat/>
    <w:rPr>
      <w:rFonts w:cs="Symbol"/>
    </w:rPr>
  </w:style>
  <w:style w:type="character" w:customStyle="1" w:styleId="ListLabel3359">
    <w:name w:val="ListLabel 3359"/>
    <w:qFormat/>
    <w:rPr>
      <w:rFonts w:cs="Courier New"/>
    </w:rPr>
  </w:style>
  <w:style w:type="character" w:customStyle="1" w:styleId="ListLabel3360">
    <w:name w:val="ListLabel 3360"/>
    <w:qFormat/>
    <w:rPr>
      <w:rFonts w:cs="Wingdings"/>
    </w:rPr>
  </w:style>
  <w:style w:type="character" w:customStyle="1" w:styleId="ListLabel3361">
    <w:name w:val="ListLabel 3361"/>
    <w:qFormat/>
    <w:rPr>
      <w:rFonts w:cs="Symbol"/>
    </w:rPr>
  </w:style>
  <w:style w:type="character" w:customStyle="1" w:styleId="ListLabel3362">
    <w:name w:val="ListLabel 3362"/>
    <w:qFormat/>
    <w:rPr>
      <w:rFonts w:cs="Courier New"/>
    </w:rPr>
  </w:style>
  <w:style w:type="character" w:customStyle="1" w:styleId="ListLabel3363">
    <w:name w:val="ListLabel 3363"/>
    <w:qFormat/>
    <w:rPr>
      <w:rFonts w:cs="Wingdings"/>
    </w:rPr>
  </w:style>
  <w:style w:type="character" w:customStyle="1" w:styleId="ListLabel3364">
    <w:name w:val="ListLabel 3364"/>
    <w:qFormat/>
    <w:rPr>
      <w:rFonts w:ascii="Arial" w:hAnsi="Arial" w:cs="Wingdings"/>
      <w:sz w:val="22"/>
    </w:rPr>
  </w:style>
  <w:style w:type="character" w:customStyle="1" w:styleId="ListLabel3365">
    <w:name w:val="ListLabel 3365"/>
    <w:qFormat/>
    <w:rPr>
      <w:rFonts w:cs="Courier New"/>
    </w:rPr>
  </w:style>
  <w:style w:type="character" w:customStyle="1" w:styleId="ListLabel3366">
    <w:name w:val="ListLabel 3366"/>
    <w:qFormat/>
    <w:rPr>
      <w:rFonts w:cs="Wingdings"/>
    </w:rPr>
  </w:style>
  <w:style w:type="character" w:customStyle="1" w:styleId="ListLabel3367">
    <w:name w:val="ListLabel 3367"/>
    <w:qFormat/>
    <w:rPr>
      <w:rFonts w:cs="Symbol"/>
    </w:rPr>
  </w:style>
  <w:style w:type="character" w:customStyle="1" w:styleId="ListLabel3368">
    <w:name w:val="ListLabel 3368"/>
    <w:qFormat/>
    <w:rPr>
      <w:rFonts w:cs="Courier New"/>
    </w:rPr>
  </w:style>
  <w:style w:type="character" w:customStyle="1" w:styleId="ListLabel3369">
    <w:name w:val="ListLabel 3369"/>
    <w:qFormat/>
    <w:rPr>
      <w:rFonts w:cs="Wingdings"/>
    </w:rPr>
  </w:style>
  <w:style w:type="character" w:customStyle="1" w:styleId="ListLabel3370">
    <w:name w:val="ListLabel 3370"/>
    <w:qFormat/>
    <w:rPr>
      <w:rFonts w:cs="Symbol"/>
    </w:rPr>
  </w:style>
  <w:style w:type="character" w:customStyle="1" w:styleId="ListLabel3371">
    <w:name w:val="ListLabel 3371"/>
    <w:qFormat/>
    <w:rPr>
      <w:rFonts w:cs="Courier New"/>
    </w:rPr>
  </w:style>
  <w:style w:type="character" w:customStyle="1" w:styleId="ListLabel3372">
    <w:name w:val="ListLabel 3372"/>
    <w:qFormat/>
    <w:rPr>
      <w:rFonts w:cs="Wingdings"/>
    </w:rPr>
  </w:style>
  <w:style w:type="character" w:customStyle="1" w:styleId="ListLabel3373">
    <w:name w:val="ListLabel 3373"/>
    <w:qFormat/>
    <w:rPr>
      <w:rFonts w:ascii="Arial" w:hAnsi="Arial" w:cs="Wingdings"/>
      <w:sz w:val="22"/>
    </w:rPr>
  </w:style>
  <w:style w:type="character" w:customStyle="1" w:styleId="ListLabel3374">
    <w:name w:val="ListLabel 3374"/>
    <w:qFormat/>
    <w:rPr>
      <w:rFonts w:cs="Courier New"/>
    </w:rPr>
  </w:style>
  <w:style w:type="character" w:customStyle="1" w:styleId="ListLabel3375">
    <w:name w:val="ListLabel 3375"/>
    <w:qFormat/>
    <w:rPr>
      <w:rFonts w:cs="Wingdings"/>
    </w:rPr>
  </w:style>
  <w:style w:type="character" w:customStyle="1" w:styleId="ListLabel3376">
    <w:name w:val="ListLabel 3376"/>
    <w:qFormat/>
    <w:rPr>
      <w:rFonts w:cs="Symbol"/>
    </w:rPr>
  </w:style>
  <w:style w:type="character" w:customStyle="1" w:styleId="ListLabel3377">
    <w:name w:val="ListLabel 3377"/>
    <w:qFormat/>
    <w:rPr>
      <w:rFonts w:cs="Courier New"/>
    </w:rPr>
  </w:style>
  <w:style w:type="character" w:customStyle="1" w:styleId="ListLabel3378">
    <w:name w:val="ListLabel 3378"/>
    <w:qFormat/>
    <w:rPr>
      <w:rFonts w:cs="Wingdings"/>
    </w:rPr>
  </w:style>
  <w:style w:type="character" w:customStyle="1" w:styleId="ListLabel3379">
    <w:name w:val="ListLabel 3379"/>
    <w:qFormat/>
    <w:rPr>
      <w:rFonts w:cs="Symbol"/>
    </w:rPr>
  </w:style>
  <w:style w:type="character" w:customStyle="1" w:styleId="ListLabel3380">
    <w:name w:val="ListLabel 3380"/>
    <w:qFormat/>
    <w:rPr>
      <w:rFonts w:cs="Courier New"/>
    </w:rPr>
  </w:style>
  <w:style w:type="character" w:customStyle="1" w:styleId="ListLabel3381">
    <w:name w:val="ListLabel 3381"/>
    <w:qFormat/>
    <w:rPr>
      <w:rFonts w:cs="Wingdings"/>
    </w:rPr>
  </w:style>
  <w:style w:type="character" w:customStyle="1" w:styleId="ListLabel3382">
    <w:name w:val="ListLabel 3382"/>
    <w:qFormat/>
    <w:rPr>
      <w:rFonts w:ascii="Arial" w:hAnsi="Arial" w:cs="Wingdings"/>
      <w:sz w:val="22"/>
    </w:rPr>
  </w:style>
  <w:style w:type="character" w:customStyle="1" w:styleId="ListLabel3383">
    <w:name w:val="ListLabel 3383"/>
    <w:qFormat/>
    <w:rPr>
      <w:rFonts w:cs="Courier New"/>
    </w:rPr>
  </w:style>
  <w:style w:type="character" w:customStyle="1" w:styleId="ListLabel3384">
    <w:name w:val="ListLabel 3384"/>
    <w:qFormat/>
    <w:rPr>
      <w:rFonts w:cs="Wingdings"/>
    </w:rPr>
  </w:style>
  <w:style w:type="character" w:customStyle="1" w:styleId="ListLabel3385">
    <w:name w:val="ListLabel 3385"/>
    <w:qFormat/>
    <w:rPr>
      <w:rFonts w:cs="Symbol"/>
    </w:rPr>
  </w:style>
  <w:style w:type="character" w:customStyle="1" w:styleId="ListLabel3386">
    <w:name w:val="ListLabel 3386"/>
    <w:qFormat/>
    <w:rPr>
      <w:rFonts w:cs="Courier New"/>
    </w:rPr>
  </w:style>
  <w:style w:type="character" w:customStyle="1" w:styleId="ListLabel3387">
    <w:name w:val="ListLabel 3387"/>
    <w:qFormat/>
    <w:rPr>
      <w:rFonts w:cs="Wingdings"/>
    </w:rPr>
  </w:style>
  <w:style w:type="character" w:customStyle="1" w:styleId="ListLabel3388">
    <w:name w:val="ListLabel 3388"/>
    <w:qFormat/>
    <w:rPr>
      <w:rFonts w:cs="Symbol"/>
    </w:rPr>
  </w:style>
  <w:style w:type="character" w:customStyle="1" w:styleId="ListLabel3389">
    <w:name w:val="ListLabel 3389"/>
    <w:qFormat/>
    <w:rPr>
      <w:rFonts w:cs="Courier New"/>
    </w:rPr>
  </w:style>
  <w:style w:type="character" w:customStyle="1" w:styleId="ListLabel3390">
    <w:name w:val="ListLabel 3390"/>
    <w:qFormat/>
    <w:rPr>
      <w:rFonts w:cs="Wingdings"/>
    </w:rPr>
  </w:style>
  <w:style w:type="character" w:customStyle="1" w:styleId="ListLabel3391">
    <w:name w:val="ListLabel 3391"/>
    <w:qFormat/>
    <w:rPr>
      <w:rFonts w:ascii="Arial" w:hAnsi="Arial" w:cs="Wingdings"/>
      <w:sz w:val="22"/>
    </w:rPr>
  </w:style>
  <w:style w:type="character" w:customStyle="1" w:styleId="ListLabel3392">
    <w:name w:val="ListLabel 3392"/>
    <w:qFormat/>
    <w:rPr>
      <w:rFonts w:cs="Courier New"/>
    </w:rPr>
  </w:style>
  <w:style w:type="character" w:customStyle="1" w:styleId="ListLabel3393">
    <w:name w:val="ListLabel 3393"/>
    <w:qFormat/>
    <w:rPr>
      <w:rFonts w:cs="Wingdings"/>
    </w:rPr>
  </w:style>
  <w:style w:type="character" w:customStyle="1" w:styleId="ListLabel3394">
    <w:name w:val="ListLabel 3394"/>
    <w:qFormat/>
    <w:rPr>
      <w:rFonts w:cs="Symbol"/>
    </w:rPr>
  </w:style>
  <w:style w:type="character" w:customStyle="1" w:styleId="ListLabel3395">
    <w:name w:val="ListLabel 3395"/>
    <w:qFormat/>
    <w:rPr>
      <w:rFonts w:cs="Courier New"/>
    </w:rPr>
  </w:style>
  <w:style w:type="character" w:customStyle="1" w:styleId="ListLabel3396">
    <w:name w:val="ListLabel 3396"/>
    <w:qFormat/>
    <w:rPr>
      <w:rFonts w:cs="Wingdings"/>
    </w:rPr>
  </w:style>
  <w:style w:type="character" w:customStyle="1" w:styleId="ListLabel3397">
    <w:name w:val="ListLabel 3397"/>
    <w:qFormat/>
    <w:rPr>
      <w:rFonts w:cs="Symbol"/>
    </w:rPr>
  </w:style>
  <w:style w:type="character" w:customStyle="1" w:styleId="ListLabel3398">
    <w:name w:val="ListLabel 3398"/>
    <w:qFormat/>
    <w:rPr>
      <w:rFonts w:cs="Courier New"/>
    </w:rPr>
  </w:style>
  <w:style w:type="character" w:customStyle="1" w:styleId="ListLabel3399">
    <w:name w:val="ListLabel 3399"/>
    <w:qFormat/>
    <w:rPr>
      <w:rFonts w:cs="Wingdings"/>
    </w:rPr>
  </w:style>
  <w:style w:type="character" w:customStyle="1" w:styleId="ListLabel3400">
    <w:name w:val="ListLabel 3400"/>
    <w:qFormat/>
    <w:rPr>
      <w:rFonts w:ascii="Arial" w:hAnsi="Arial" w:cs="Wingdings"/>
      <w:sz w:val="22"/>
    </w:rPr>
  </w:style>
  <w:style w:type="character" w:customStyle="1" w:styleId="ListLabel3401">
    <w:name w:val="ListLabel 3401"/>
    <w:qFormat/>
    <w:rPr>
      <w:rFonts w:cs="Courier New"/>
    </w:rPr>
  </w:style>
  <w:style w:type="character" w:customStyle="1" w:styleId="ListLabel3402">
    <w:name w:val="ListLabel 3402"/>
    <w:qFormat/>
    <w:rPr>
      <w:rFonts w:cs="Wingdings"/>
    </w:rPr>
  </w:style>
  <w:style w:type="character" w:customStyle="1" w:styleId="ListLabel3403">
    <w:name w:val="ListLabel 3403"/>
    <w:qFormat/>
    <w:rPr>
      <w:rFonts w:cs="Symbol"/>
    </w:rPr>
  </w:style>
  <w:style w:type="character" w:customStyle="1" w:styleId="ListLabel3404">
    <w:name w:val="ListLabel 3404"/>
    <w:qFormat/>
    <w:rPr>
      <w:rFonts w:cs="Courier New"/>
    </w:rPr>
  </w:style>
  <w:style w:type="character" w:customStyle="1" w:styleId="ListLabel3405">
    <w:name w:val="ListLabel 3405"/>
    <w:qFormat/>
    <w:rPr>
      <w:rFonts w:cs="Wingdings"/>
    </w:rPr>
  </w:style>
  <w:style w:type="character" w:customStyle="1" w:styleId="ListLabel3406">
    <w:name w:val="ListLabel 3406"/>
    <w:qFormat/>
    <w:rPr>
      <w:rFonts w:cs="Symbol"/>
    </w:rPr>
  </w:style>
  <w:style w:type="character" w:customStyle="1" w:styleId="ListLabel3407">
    <w:name w:val="ListLabel 3407"/>
    <w:qFormat/>
    <w:rPr>
      <w:rFonts w:cs="Courier New"/>
    </w:rPr>
  </w:style>
  <w:style w:type="character" w:customStyle="1" w:styleId="ListLabel3408">
    <w:name w:val="ListLabel 3408"/>
    <w:qFormat/>
    <w:rPr>
      <w:rFonts w:cs="Wingdings"/>
    </w:rPr>
  </w:style>
  <w:style w:type="character" w:customStyle="1" w:styleId="ListLabel3409">
    <w:name w:val="ListLabel 3409"/>
    <w:qFormat/>
    <w:rPr>
      <w:rFonts w:ascii="Arial" w:hAnsi="Arial" w:cs="Wingdings"/>
      <w:b/>
      <w:sz w:val="22"/>
    </w:rPr>
  </w:style>
  <w:style w:type="character" w:customStyle="1" w:styleId="ListLabel3410">
    <w:name w:val="ListLabel 3410"/>
    <w:qFormat/>
    <w:rPr>
      <w:rFonts w:cs="Courier New"/>
    </w:rPr>
  </w:style>
  <w:style w:type="character" w:customStyle="1" w:styleId="ListLabel3411">
    <w:name w:val="ListLabel 3411"/>
    <w:qFormat/>
    <w:rPr>
      <w:rFonts w:cs="Wingdings"/>
    </w:rPr>
  </w:style>
  <w:style w:type="character" w:customStyle="1" w:styleId="ListLabel3412">
    <w:name w:val="ListLabel 3412"/>
    <w:qFormat/>
    <w:rPr>
      <w:rFonts w:cs="Symbol"/>
    </w:rPr>
  </w:style>
  <w:style w:type="character" w:customStyle="1" w:styleId="ListLabel3413">
    <w:name w:val="ListLabel 3413"/>
    <w:qFormat/>
    <w:rPr>
      <w:rFonts w:cs="Courier New"/>
    </w:rPr>
  </w:style>
  <w:style w:type="character" w:customStyle="1" w:styleId="ListLabel3414">
    <w:name w:val="ListLabel 3414"/>
    <w:qFormat/>
    <w:rPr>
      <w:rFonts w:cs="Wingdings"/>
    </w:rPr>
  </w:style>
  <w:style w:type="character" w:customStyle="1" w:styleId="ListLabel3415">
    <w:name w:val="ListLabel 3415"/>
    <w:qFormat/>
    <w:rPr>
      <w:rFonts w:cs="Symbol"/>
    </w:rPr>
  </w:style>
  <w:style w:type="character" w:customStyle="1" w:styleId="ListLabel3416">
    <w:name w:val="ListLabel 3416"/>
    <w:qFormat/>
    <w:rPr>
      <w:rFonts w:cs="Courier New"/>
    </w:rPr>
  </w:style>
  <w:style w:type="character" w:customStyle="1" w:styleId="ListLabel3417">
    <w:name w:val="ListLabel 3417"/>
    <w:qFormat/>
    <w:rPr>
      <w:rFonts w:cs="Wingdings"/>
    </w:rPr>
  </w:style>
  <w:style w:type="character" w:customStyle="1" w:styleId="ListLabel3418">
    <w:name w:val="ListLabel 3418"/>
    <w:qFormat/>
    <w:rPr>
      <w:rFonts w:ascii="Arial" w:hAnsi="Arial" w:cs="Wingdings"/>
      <w:b/>
      <w:sz w:val="22"/>
    </w:rPr>
  </w:style>
  <w:style w:type="character" w:customStyle="1" w:styleId="ListLabel3419">
    <w:name w:val="ListLabel 3419"/>
    <w:qFormat/>
    <w:rPr>
      <w:rFonts w:cs="Courier New"/>
    </w:rPr>
  </w:style>
  <w:style w:type="character" w:customStyle="1" w:styleId="ListLabel3420">
    <w:name w:val="ListLabel 3420"/>
    <w:qFormat/>
    <w:rPr>
      <w:rFonts w:cs="Wingdings"/>
    </w:rPr>
  </w:style>
  <w:style w:type="character" w:customStyle="1" w:styleId="ListLabel3421">
    <w:name w:val="ListLabel 3421"/>
    <w:qFormat/>
    <w:rPr>
      <w:rFonts w:cs="Symbol"/>
    </w:rPr>
  </w:style>
  <w:style w:type="character" w:customStyle="1" w:styleId="ListLabel3422">
    <w:name w:val="ListLabel 3422"/>
    <w:qFormat/>
    <w:rPr>
      <w:rFonts w:cs="Courier New"/>
    </w:rPr>
  </w:style>
  <w:style w:type="character" w:customStyle="1" w:styleId="ListLabel3423">
    <w:name w:val="ListLabel 3423"/>
    <w:qFormat/>
    <w:rPr>
      <w:rFonts w:cs="Wingdings"/>
    </w:rPr>
  </w:style>
  <w:style w:type="character" w:customStyle="1" w:styleId="ListLabel3424">
    <w:name w:val="ListLabel 3424"/>
    <w:qFormat/>
    <w:rPr>
      <w:rFonts w:cs="Symbol"/>
    </w:rPr>
  </w:style>
  <w:style w:type="character" w:customStyle="1" w:styleId="ListLabel3425">
    <w:name w:val="ListLabel 3425"/>
    <w:qFormat/>
    <w:rPr>
      <w:rFonts w:cs="Courier New"/>
    </w:rPr>
  </w:style>
  <w:style w:type="character" w:customStyle="1" w:styleId="ListLabel3426">
    <w:name w:val="ListLabel 3426"/>
    <w:qFormat/>
    <w:rPr>
      <w:rFonts w:cs="Wingdings"/>
    </w:rPr>
  </w:style>
  <w:style w:type="character" w:customStyle="1" w:styleId="ListLabel3427">
    <w:name w:val="ListLabel 3427"/>
    <w:qFormat/>
    <w:rPr>
      <w:rFonts w:ascii="Arial" w:hAnsi="Arial" w:cs="Wingdings"/>
      <w:sz w:val="22"/>
    </w:rPr>
  </w:style>
  <w:style w:type="character" w:customStyle="1" w:styleId="ListLabel3428">
    <w:name w:val="ListLabel 3428"/>
    <w:qFormat/>
    <w:rPr>
      <w:rFonts w:cs="Courier New"/>
    </w:rPr>
  </w:style>
  <w:style w:type="character" w:customStyle="1" w:styleId="ListLabel3429">
    <w:name w:val="ListLabel 3429"/>
    <w:qFormat/>
    <w:rPr>
      <w:rFonts w:cs="Wingdings"/>
    </w:rPr>
  </w:style>
  <w:style w:type="character" w:customStyle="1" w:styleId="ListLabel3430">
    <w:name w:val="ListLabel 3430"/>
    <w:qFormat/>
    <w:rPr>
      <w:rFonts w:cs="Symbol"/>
    </w:rPr>
  </w:style>
  <w:style w:type="character" w:customStyle="1" w:styleId="ListLabel3431">
    <w:name w:val="ListLabel 3431"/>
    <w:qFormat/>
    <w:rPr>
      <w:rFonts w:cs="Courier New"/>
    </w:rPr>
  </w:style>
  <w:style w:type="character" w:customStyle="1" w:styleId="ListLabel3432">
    <w:name w:val="ListLabel 3432"/>
    <w:qFormat/>
    <w:rPr>
      <w:rFonts w:cs="Wingdings"/>
    </w:rPr>
  </w:style>
  <w:style w:type="character" w:customStyle="1" w:styleId="ListLabel3433">
    <w:name w:val="ListLabel 3433"/>
    <w:qFormat/>
    <w:rPr>
      <w:rFonts w:cs="Symbol"/>
    </w:rPr>
  </w:style>
  <w:style w:type="character" w:customStyle="1" w:styleId="ListLabel3434">
    <w:name w:val="ListLabel 3434"/>
    <w:qFormat/>
    <w:rPr>
      <w:rFonts w:cs="Courier New"/>
    </w:rPr>
  </w:style>
  <w:style w:type="character" w:customStyle="1" w:styleId="ListLabel3435">
    <w:name w:val="ListLabel 3435"/>
    <w:qFormat/>
    <w:rPr>
      <w:rFonts w:cs="Wingdings"/>
    </w:rPr>
  </w:style>
  <w:style w:type="character" w:customStyle="1" w:styleId="ListLabel3436">
    <w:name w:val="ListLabel 3436"/>
    <w:qFormat/>
    <w:rPr>
      <w:rFonts w:ascii="Arial" w:hAnsi="Arial" w:cs="Wingdings"/>
      <w:b/>
      <w:sz w:val="22"/>
    </w:rPr>
  </w:style>
  <w:style w:type="character" w:customStyle="1" w:styleId="ListLabel3437">
    <w:name w:val="ListLabel 3437"/>
    <w:qFormat/>
    <w:rPr>
      <w:rFonts w:cs="Courier New"/>
    </w:rPr>
  </w:style>
  <w:style w:type="character" w:customStyle="1" w:styleId="ListLabel3438">
    <w:name w:val="ListLabel 3438"/>
    <w:qFormat/>
    <w:rPr>
      <w:rFonts w:cs="Wingdings"/>
    </w:rPr>
  </w:style>
  <w:style w:type="character" w:customStyle="1" w:styleId="ListLabel3439">
    <w:name w:val="ListLabel 3439"/>
    <w:qFormat/>
    <w:rPr>
      <w:rFonts w:cs="Symbol"/>
    </w:rPr>
  </w:style>
  <w:style w:type="character" w:customStyle="1" w:styleId="ListLabel3440">
    <w:name w:val="ListLabel 3440"/>
    <w:qFormat/>
    <w:rPr>
      <w:rFonts w:cs="Courier New"/>
    </w:rPr>
  </w:style>
  <w:style w:type="character" w:customStyle="1" w:styleId="ListLabel3441">
    <w:name w:val="ListLabel 3441"/>
    <w:qFormat/>
    <w:rPr>
      <w:rFonts w:cs="Wingdings"/>
    </w:rPr>
  </w:style>
  <w:style w:type="character" w:customStyle="1" w:styleId="ListLabel3442">
    <w:name w:val="ListLabel 3442"/>
    <w:qFormat/>
    <w:rPr>
      <w:rFonts w:cs="Symbol"/>
    </w:rPr>
  </w:style>
  <w:style w:type="character" w:customStyle="1" w:styleId="ListLabel3443">
    <w:name w:val="ListLabel 3443"/>
    <w:qFormat/>
    <w:rPr>
      <w:rFonts w:cs="Courier New"/>
    </w:rPr>
  </w:style>
  <w:style w:type="character" w:customStyle="1" w:styleId="ListLabel3444">
    <w:name w:val="ListLabel 3444"/>
    <w:qFormat/>
    <w:rPr>
      <w:rFonts w:cs="Wingdings"/>
    </w:rPr>
  </w:style>
  <w:style w:type="character" w:customStyle="1" w:styleId="ListLabel3445">
    <w:name w:val="ListLabel 3445"/>
    <w:qFormat/>
    <w:rPr>
      <w:rFonts w:ascii="Arial" w:hAnsi="Arial" w:cs="Wingdings"/>
      <w:sz w:val="22"/>
    </w:rPr>
  </w:style>
  <w:style w:type="character" w:customStyle="1" w:styleId="ListLabel3446">
    <w:name w:val="ListLabel 3446"/>
    <w:qFormat/>
    <w:rPr>
      <w:rFonts w:cs="Courier New"/>
    </w:rPr>
  </w:style>
  <w:style w:type="character" w:customStyle="1" w:styleId="ListLabel3447">
    <w:name w:val="ListLabel 3447"/>
    <w:qFormat/>
    <w:rPr>
      <w:rFonts w:cs="Wingdings"/>
    </w:rPr>
  </w:style>
  <w:style w:type="character" w:customStyle="1" w:styleId="ListLabel3448">
    <w:name w:val="ListLabel 3448"/>
    <w:qFormat/>
    <w:rPr>
      <w:rFonts w:cs="Symbol"/>
    </w:rPr>
  </w:style>
  <w:style w:type="character" w:customStyle="1" w:styleId="ListLabel3449">
    <w:name w:val="ListLabel 3449"/>
    <w:qFormat/>
    <w:rPr>
      <w:rFonts w:cs="Courier New"/>
    </w:rPr>
  </w:style>
  <w:style w:type="character" w:customStyle="1" w:styleId="ListLabel3450">
    <w:name w:val="ListLabel 3450"/>
    <w:qFormat/>
    <w:rPr>
      <w:rFonts w:cs="Wingdings"/>
    </w:rPr>
  </w:style>
  <w:style w:type="character" w:customStyle="1" w:styleId="ListLabel3451">
    <w:name w:val="ListLabel 3451"/>
    <w:qFormat/>
    <w:rPr>
      <w:rFonts w:cs="Symbol"/>
    </w:rPr>
  </w:style>
  <w:style w:type="character" w:customStyle="1" w:styleId="ListLabel3452">
    <w:name w:val="ListLabel 3452"/>
    <w:qFormat/>
    <w:rPr>
      <w:rFonts w:cs="Courier New"/>
    </w:rPr>
  </w:style>
  <w:style w:type="character" w:customStyle="1" w:styleId="ListLabel3453">
    <w:name w:val="ListLabel 3453"/>
    <w:qFormat/>
    <w:rPr>
      <w:rFonts w:cs="Wingdings"/>
    </w:rPr>
  </w:style>
  <w:style w:type="character" w:customStyle="1" w:styleId="ListLabel3454">
    <w:name w:val="ListLabel 3454"/>
    <w:qFormat/>
    <w:rPr>
      <w:rFonts w:ascii="Arial" w:hAnsi="Arial" w:cs="Wingdings"/>
      <w:b/>
      <w:sz w:val="22"/>
    </w:rPr>
  </w:style>
  <w:style w:type="character" w:customStyle="1" w:styleId="ListLabel3455">
    <w:name w:val="ListLabel 3455"/>
    <w:qFormat/>
    <w:rPr>
      <w:rFonts w:cs="Courier New"/>
    </w:rPr>
  </w:style>
  <w:style w:type="character" w:customStyle="1" w:styleId="ListLabel3456">
    <w:name w:val="ListLabel 3456"/>
    <w:qFormat/>
    <w:rPr>
      <w:rFonts w:cs="Wingdings"/>
    </w:rPr>
  </w:style>
  <w:style w:type="character" w:customStyle="1" w:styleId="ListLabel3457">
    <w:name w:val="ListLabel 3457"/>
    <w:qFormat/>
    <w:rPr>
      <w:rFonts w:cs="Symbol"/>
    </w:rPr>
  </w:style>
  <w:style w:type="character" w:customStyle="1" w:styleId="ListLabel3458">
    <w:name w:val="ListLabel 3458"/>
    <w:qFormat/>
    <w:rPr>
      <w:rFonts w:cs="Courier New"/>
    </w:rPr>
  </w:style>
  <w:style w:type="character" w:customStyle="1" w:styleId="ListLabel3459">
    <w:name w:val="ListLabel 3459"/>
    <w:qFormat/>
    <w:rPr>
      <w:rFonts w:cs="Wingdings"/>
    </w:rPr>
  </w:style>
  <w:style w:type="character" w:customStyle="1" w:styleId="ListLabel3460">
    <w:name w:val="ListLabel 3460"/>
    <w:qFormat/>
    <w:rPr>
      <w:rFonts w:cs="Symbol"/>
    </w:rPr>
  </w:style>
  <w:style w:type="character" w:customStyle="1" w:styleId="ListLabel3461">
    <w:name w:val="ListLabel 3461"/>
    <w:qFormat/>
    <w:rPr>
      <w:rFonts w:cs="Courier New"/>
    </w:rPr>
  </w:style>
  <w:style w:type="character" w:customStyle="1" w:styleId="ListLabel3462">
    <w:name w:val="ListLabel 3462"/>
    <w:qFormat/>
    <w:rPr>
      <w:rFonts w:cs="Wingdings"/>
    </w:rPr>
  </w:style>
  <w:style w:type="character" w:customStyle="1" w:styleId="ListLabel3463">
    <w:name w:val="ListLabel 3463"/>
    <w:qFormat/>
    <w:rPr>
      <w:rFonts w:ascii="Arial" w:hAnsi="Arial" w:cs="Wingdings"/>
      <w:b/>
      <w:sz w:val="22"/>
    </w:rPr>
  </w:style>
  <w:style w:type="character" w:customStyle="1" w:styleId="ListLabel3464">
    <w:name w:val="ListLabel 3464"/>
    <w:qFormat/>
    <w:rPr>
      <w:rFonts w:cs="Courier New"/>
    </w:rPr>
  </w:style>
  <w:style w:type="character" w:customStyle="1" w:styleId="ListLabel3465">
    <w:name w:val="ListLabel 3465"/>
    <w:qFormat/>
    <w:rPr>
      <w:rFonts w:cs="Wingdings"/>
    </w:rPr>
  </w:style>
  <w:style w:type="character" w:customStyle="1" w:styleId="ListLabel3466">
    <w:name w:val="ListLabel 3466"/>
    <w:qFormat/>
    <w:rPr>
      <w:rFonts w:cs="Symbol"/>
    </w:rPr>
  </w:style>
  <w:style w:type="character" w:customStyle="1" w:styleId="ListLabel3467">
    <w:name w:val="ListLabel 3467"/>
    <w:qFormat/>
    <w:rPr>
      <w:rFonts w:cs="Courier New"/>
    </w:rPr>
  </w:style>
  <w:style w:type="character" w:customStyle="1" w:styleId="ListLabel3468">
    <w:name w:val="ListLabel 3468"/>
    <w:qFormat/>
    <w:rPr>
      <w:rFonts w:cs="Wingdings"/>
    </w:rPr>
  </w:style>
  <w:style w:type="character" w:customStyle="1" w:styleId="ListLabel3469">
    <w:name w:val="ListLabel 3469"/>
    <w:qFormat/>
    <w:rPr>
      <w:rFonts w:cs="Symbol"/>
    </w:rPr>
  </w:style>
  <w:style w:type="character" w:customStyle="1" w:styleId="ListLabel3470">
    <w:name w:val="ListLabel 3470"/>
    <w:qFormat/>
    <w:rPr>
      <w:rFonts w:cs="Courier New"/>
    </w:rPr>
  </w:style>
  <w:style w:type="character" w:customStyle="1" w:styleId="ListLabel3471">
    <w:name w:val="ListLabel 3471"/>
    <w:qFormat/>
    <w:rPr>
      <w:rFonts w:cs="Wingdings"/>
    </w:rPr>
  </w:style>
  <w:style w:type="character" w:customStyle="1" w:styleId="ListLabel3472">
    <w:name w:val="ListLabel 3472"/>
    <w:qFormat/>
    <w:rPr>
      <w:rFonts w:ascii="Arial" w:hAnsi="Arial" w:cs="Wingdings"/>
      <w:sz w:val="22"/>
    </w:rPr>
  </w:style>
  <w:style w:type="character" w:customStyle="1" w:styleId="ListLabel3473">
    <w:name w:val="ListLabel 3473"/>
    <w:qFormat/>
    <w:rPr>
      <w:rFonts w:cs="Courier New"/>
    </w:rPr>
  </w:style>
  <w:style w:type="character" w:customStyle="1" w:styleId="ListLabel3474">
    <w:name w:val="ListLabel 3474"/>
    <w:qFormat/>
    <w:rPr>
      <w:rFonts w:cs="Wingdings"/>
    </w:rPr>
  </w:style>
  <w:style w:type="character" w:customStyle="1" w:styleId="ListLabel3475">
    <w:name w:val="ListLabel 3475"/>
    <w:qFormat/>
    <w:rPr>
      <w:rFonts w:cs="Symbol"/>
    </w:rPr>
  </w:style>
  <w:style w:type="character" w:customStyle="1" w:styleId="ListLabel3476">
    <w:name w:val="ListLabel 3476"/>
    <w:qFormat/>
    <w:rPr>
      <w:rFonts w:cs="Courier New"/>
    </w:rPr>
  </w:style>
  <w:style w:type="character" w:customStyle="1" w:styleId="ListLabel3477">
    <w:name w:val="ListLabel 3477"/>
    <w:qFormat/>
    <w:rPr>
      <w:rFonts w:cs="Wingdings"/>
    </w:rPr>
  </w:style>
  <w:style w:type="character" w:customStyle="1" w:styleId="ListLabel3478">
    <w:name w:val="ListLabel 3478"/>
    <w:qFormat/>
    <w:rPr>
      <w:rFonts w:cs="Symbol"/>
    </w:rPr>
  </w:style>
  <w:style w:type="character" w:customStyle="1" w:styleId="ListLabel3479">
    <w:name w:val="ListLabel 3479"/>
    <w:qFormat/>
    <w:rPr>
      <w:rFonts w:cs="Courier New"/>
    </w:rPr>
  </w:style>
  <w:style w:type="character" w:customStyle="1" w:styleId="ListLabel3480">
    <w:name w:val="ListLabel 3480"/>
    <w:qFormat/>
    <w:rPr>
      <w:rFonts w:cs="Wingdings"/>
    </w:rPr>
  </w:style>
  <w:style w:type="character" w:customStyle="1" w:styleId="ListLabel3481">
    <w:name w:val="ListLabel 3481"/>
    <w:qFormat/>
    <w:rPr>
      <w:rFonts w:ascii="Arial" w:hAnsi="Arial" w:cs="Wingdings"/>
      <w:b/>
      <w:sz w:val="22"/>
    </w:rPr>
  </w:style>
  <w:style w:type="character" w:customStyle="1" w:styleId="ListLabel3482">
    <w:name w:val="ListLabel 3482"/>
    <w:qFormat/>
    <w:rPr>
      <w:rFonts w:cs="Courier New"/>
    </w:rPr>
  </w:style>
  <w:style w:type="character" w:customStyle="1" w:styleId="ListLabel3483">
    <w:name w:val="ListLabel 3483"/>
    <w:qFormat/>
    <w:rPr>
      <w:rFonts w:cs="Wingdings"/>
    </w:rPr>
  </w:style>
  <w:style w:type="character" w:customStyle="1" w:styleId="ListLabel3484">
    <w:name w:val="ListLabel 3484"/>
    <w:qFormat/>
    <w:rPr>
      <w:rFonts w:cs="Symbol"/>
    </w:rPr>
  </w:style>
  <w:style w:type="character" w:customStyle="1" w:styleId="ListLabel3485">
    <w:name w:val="ListLabel 3485"/>
    <w:qFormat/>
    <w:rPr>
      <w:rFonts w:cs="Courier New"/>
    </w:rPr>
  </w:style>
  <w:style w:type="character" w:customStyle="1" w:styleId="ListLabel3486">
    <w:name w:val="ListLabel 3486"/>
    <w:qFormat/>
    <w:rPr>
      <w:rFonts w:cs="Wingdings"/>
    </w:rPr>
  </w:style>
  <w:style w:type="character" w:customStyle="1" w:styleId="ListLabel3487">
    <w:name w:val="ListLabel 3487"/>
    <w:qFormat/>
    <w:rPr>
      <w:rFonts w:cs="Symbol"/>
    </w:rPr>
  </w:style>
  <w:style w:type="character" w:customStyle="1" w:styleId="ListLabel3488">
    <w:name w:val="ListLabel 3488"/>
    <w:qFormat/>
    <w:rPr>
      <w:rFonts w:cs="Courier New"/>
    </w:rPr>
  </w:style>
  <w:style w:type="character" w:customStyle="1" w:styleId="ListLabel3489">
    <w:name w:val="ListLabel 3489"/>
    <w:qFormat/>
    <w:rPr>
      <w:rFonts w:cs="Wingdings"/>
    </w:rPr>
  </w:style>
  <w:style w:type="character" w:customStyle="1" w:styleId="ListLabel3490">
    <w:name w:val="ListLabel 3490"/>
    <w:qFormat/>
    <w:rPr>
      <w:rFonts w:ascii="Arial" w:hAnsi="Arial" w:cs="Wingdings"/>
      <w:sz w:val="22"/>
    </w:rPr>
  </w:style>
  <w:style w:type="character" w:customStyle="1" w:styleId="ListLabel3491">
    <w:name w:val="ListLabel 3491"/>
    <w:qFormat/>
    <w:rPr>
      <w:rFonts w:cs="Courier New"/>
    </w:rPr>
  </w:style>
  <w:style w:type="character" w:customStyle="1" w:styleId="ListLabel3492">
    <w:name w:val="ListLabel 3492"/>
    <w:qFormat/>
    <w:rPr>
      <w:rFonts w:cs="Wingdings"/>
    </w:rPr>
  </w:style>
  <w:style w:type="character" w:customStyle="1" w:styleId="ListLabel3493">
    <w:name w:val="ListLabel 3493"/>
    <w:qFormat/>
    <w:rPr>
      <w:rFonts w:cs="Symbol"/>
    </w:rPr>
  </w:style>
  <w:style w:type="character" w:customStyle="1" w:styleId="ListLabel3494">
    <w:name w:val="ListLabel 3494"/>
    <w:qFormat/>
    <w:rPr>
      <w:rFonts w:cs="Courier New"/>
    </w:rPr>
  </w:style>
  <w:style w:type="character" w:customStyle="1" w:styleId="ListLabel3495">
    <w:name w:val="ListLabel 3495"/>
    <w:qFormat/>
    <w:rPr>
      <w:rFonts w:cs="Wingdings"/>
    </w:rPr>
  </w:style>
  <w:style w:type="character" w:customStyle="1" w:styleId="ListLabel3496">
    <w:name w:val="ListLabel 3496"/>
    <w:qFormat/>
    <w:rPr>
      <w:rFonts w:cs="Symbol"/>
    </w:rPr>
  </w:style>
  <w:style w:type="character" w:customStyle="1" w:styleId="ListLabel3497">
    <w:name w:val="ListLabel 3497"/>
    <w:qFormat/>
    <w:rPr>
      <w:rFonts w:cs="Courier New"/>
    </w:rPr>
  </w:style>
  <w:style w:type="character" w:customStyle="1" w:styleId="ListLabel3498">
    <w:name w:val="ListLabel 3498"/>
    <w:qFormat/>
    <w:rPr>
      <w:rFonts w:cs="Wingdings"/>
    </w:rPr>
  </w:style>
  <w:style w:type="character" w:customStyle="1" w:styleId="ListLabel3499">
    <w:name w:val="ListLabel 3499"/>
    <w:qFormat/>
    <w:rPr>
      <w:rFonts w:ascii="Arial" w:hAnsi="Arial" w:cs="Wingdings"/>
      <w:b/>
      <w:sz w:val="22"/>
    </w:rPr>
  </w:style>
  <w:style w:type="character" w:customStyle="1" w:styleId="ListLabel3500">
    <w:name w:val="ListLabel 3500"/>
    <w:qFormat/>
    <w:rPr>
      <w:rFonts w:cs="Courier New"/>
    </w:rPr>
  </w:style>
  <w:style w:type="character" w:customStyle="1" w:styleId="ListLabel3501">
    <w:name w:val="ListLabel 3501"/>
    <w:qFormat/>
    <w:rPr>
      <w:rFonts w:cs="Wingdings"/>
    </w:rPr>
  </w:style>
  <w:style w:type="character" w:customStyle="1" w:styleId="ListLabel3502">
    <w:name w:val="ListLabel 3502"/>
    <w:qFormat/>
    <w:rPr>
      <w:rFonts w:cs="Symbol"/>
    </w:rPr>
  </w:style>
  <w:style w:type="character" w:customStyle="1" w:styleId="ListLabel3503">
    <w:name w:val="ListLabel 3503"/>
    <w:qFormat/>
    <w:rPr>
      <w:rFonts w:cs="Courier New"/>
    </w:rPr>
  </w:style>
  <w:style w:type="character" w:customStyle="1" w:styleId="ListLabel3504">
    <w:name w:val="ListLabel 3504"/>
    <w:qFormat/>
    <w:rPr>
      <w:rFonts w:cs="Wingdings"/>
    </w:rPr>
  </w:style>
  <w:style w:type="character" w:customStyle="1" w:styleId="ListLabel3505">
    <w:name w:val="ListLabel 3505"/>
    <w:qFormat/>
    <w:rPr>
      <w:rFonts w:cs="Symbol"/>
    </w:rPr>
  </w:style>
  <w:style w:type="character" w:customStyle="1" w:styleId="ListLabel3506">
    <w:name w:val="ListLabel 3506"/>
    <w:qFormat/>
    <w:rPr>
      <w:rFonts w:cs="Courier New"/>
    </w:rPr>
  </w:style>
  <w:style w:type="character" w:customStyle="1" w:styleId="ListLabel3507">
    <w:name w:val="ListLabel 3507"/>
    <w:qFormat/>
    <w:rPr>
      <w:rFonts w:cs="Wingdings"/>
    </w:rPr>
  </w:style>
  <w:style w:type="character" w:customStyle="1" w:styleId="ListLabel3508">
    <w:name w:val="ListLabel 3508"/>
    <w:qFormat/>
    <w:rPr>
      <w:rFonts w:ascii="Arial" w:hAnsi="Arial" w:cs="Wingdings"/>
      <w:b/>
      <w:sz w:val="22"/>
    </w:rPr>
  </w:style>
  <w:style w:type="character" w:customStyle="1" w:styleId="ListLabel3509">
    <w:name w:val="ListLabel 3509"/>
    <w:qFormat/>
    <w:rPr>
      <w:rFonts w:cs="Courier New"/>
    </w:rPr>
  </w:style>
  <w:style w:type="character" w:customStyle="1" w:styleId="ListLabel3510">
    <w:name w:val="ListLabel 3510"/>
    <w:qFormat/>
    <w:rPr>
      <w:rFonts w:cs="Wingdings"/>
    </w:rPr>
  </w:style>
  <w:style w:type="character" w:customStyle="1" w:styleId="ListLabel3511">
    <w:name w:val="ListLabel 3511"/>
    <w:qFormat/>
    <w:rPr>
      <w:rFonts w:cs="Symbol"/>
    </w:rPr>
  </w:style>
  <w:style w:type="character" w:customStyle="1" w:styleId="ListLabel3512">
    <w:name w:val="ListLabel 3512"/>
    <w:qFormat/>
    <w:rPr>
      <w:rFonts w:cs="Courier New"/>
    </w:rPr>
  </w:style>
  <w:style w:type="character" w:customStyle="1" w:styleId="ListLabel3513">
    <w:name w:val="ListLabel 3513"/>
    <w:qFormat/>
    <w:rPr>
      <w:rFonts w:cs="Wingdings"/>
    </w:rPr>
  </w:style>
  <w:style w:type="character" w:customStyle="1" w:styleId="ListLabel3514">
    <w:name w:val="ListLabel 3514"/>
    <w:qFormat/>
    <w:rPr>
      <w:rFonts w:cs="Symbol"/>
    </w:rPr>
  </w:style>
  <w:style w:type="character" w:customStyle="1" w:styleId="ListLabel3515">
    <w:name w:val="ListLabel 3515"/>
    <w:qFormat/>
    <w:rPr>
      <w:rFonts w:cs="Courier New"/>
    </w:rPr>
  </w:style>
  <w:style w:type="character" w:customStyle="1" w:styleId="ListLabel3516">
    <w:name w:val="ListLabel 3516"/>
    <w:qFormat/>
    <w:rPr>
      <w:rFonts w:cs="Wingdings"/>
    </w:rPr>
  </w:style>
  <w:style w:type="character" w:customStyle="1" w:styleId="ListLabel3517">
    <w:name w:val="ListLabel 3517"/>
    <w:qFormat/>
    <w:rPr>
      <w:rFonts w:ascii="Arial" w:hAnsi="Arial" w:cs="Wingdings"/>
      <w:b/>
      <w:sz w:val="22"/>
    </w:rPr>
  </w:style>
  <w:style w:type="character" w:customStyle="1" w:styleId="ListLabel3518">
    <w:name w:val="ListLabel 3518"/>
    <w:qFormat/>
    <w:rPr>
      <w:rFonts w:cs="Courier New"/>
    </w:rPr>
  </w:style>
  <w:style w:type="character" w:customStyle="1" w:styleId="ListLabel3519">
    <w:name w:val="ListLabel 3519"/>
    <w:qFormat/>
    <w:rPr>
      <w:rFonts w:cs="Wingdings"/>
    </w:rPr>
  </w:style>
  <w:style w:type="character" w:customStyle="1" w:styleId="ListLabel3520">
    <w:name w:val="ListLabel 3520"/>
    <w:qFormat/>
    <w:rPr>
      <w:rFonts w:cs="Symbol"/>
    </w:rPr>
  </w:style>
  <w:style w:type="character" w:customStyle="1" w:styleId="ListLabel3521">
    <w:name w:val="ListLabel 3521"/>
    <w:qFormat/>
    <w:rPr>
      <w:rFonts w:cs="Courier New"/>
    </w:rPr>
  </w:style>
  <w:style w:type="character" w:customStyle="1" w:styleId="ListLabel3522">
    <w:name w:val="ListLabel 3522"/>
    <w:qFormat/>
    <w:rPr>
      <w:rFonts w:cs="Wingdings"/>
    </w:rPr>
  </w:style>
  <w:style w:type="character" w:customStyle="1" w:styleId="ListLabel3523">
    <w:name w:val="ListLabel 3523"/>
    <w:qFormat/>
    <w:rPr>
      <w:rFonts w:cs="Symbol"/>
    </w:rPr>
  </w:style>
  <w:style w:type="character" w:customStyle="1" w:styleId="ListLabel3524">
    <w:name w:val="ListLabel 3524"/>
    <w:qFormat/>
    <w:rPr>
      <w:rFonts w:cs="Courier New"/>
    </w:rPr>
  </w:style>
  <w:style w:type="character" w:customStyle="1" w:styleId="ListLabel3525">
    <w:name w:val="ListLabel 3525"/>
    <w:qFormat/>
    <w:rPr>
      <w:rFonts w:cs="Wingdings"/>
    </w:rPr>
  </w:style>
  <w:style w:type="character" w:customStyle="1" w:styleId="ListLabel3526">
    <w:name w:val="ListLabel 3526"/>
    <w:qFormat/>
    <w:rPr>
      <w:rFonts w:cs="Wingdings"/>
      <w:b w:val="0"/>
      <w:i w:val="0"/>
      <w:strike w:val="0"/>
      <w:dstrike w:val="0"/>
      <w:color w:val="000000"/>
      <w:position w:val="0"/>
      <w:sz w:val="20"/>
      <w:szCs w:val="22"/>
      <w:u w:val="none"/>
      <w:vertAlign w:val="baseline"/>
    </w:rPr>
  </w:style>
  <w:style w:type="character" w:customStyle="1" w:styleId="ListLabel3527">
    <w:name w:val="ListLabel 3527"/>
    <w:qFormat/>
    <w:rPr>
      <w:rFonts w:cs="Segoe UI Symbol"/>
      <w:b w:val="0"/>
      <w:i w:val="0"/>
      <w:strike w:val="0"/>
      <w:dstrike w:val="0"/>
      <w:color w:val="000000"/>
      <w:position w:val="0"/>
      <w:sz w:val="22"/>
      <w:szCs w:val="22"/>
      <w:u w:val="none"/>
      <w:vertAlign w:val="baseline"/>
    </w:rPr>
  </w:style>
  <w:style w:type="character" w:customStyle="1" w:styleId="ListLabel3528">
    <w:name w:val="ListLabel 3528"/>
    <w:qFormat/>
    <w:rPr>
      <w:rFonts w:cs="Segoe UI Symbol"/>
      <w:b w:val="0"/>
      <w:i w:val="0"/>
      <w:strike w:val="0"/>
      <w:dstrike w:val="0"/>
      <w:color w:val="000000"/>
      <w:position w:val="0"/>
      <w:sz w:val="22"/>
      <w:szCs w:val="22"/>
      <w:u w:val="none"/>
      <w:vertAlign w:val="baseline"/>
    </w:rPr>
  </w:style>
  <w:style w:type="character" w:customStyle="1" w:styleId="ListLabel3529">
    <w:name w:val="ListLabel 3529"/>
    <w:qFormat/>
    <w:rPr>
      <w:rFonts w:cs="Arial"/>
      <w:b w:val="0"/>
      <w:i w:val="0"/>
      <w:strike w:val="0"/>
      <w:dstrike w:val="0"/>
      <w:color w:val="000000"/>
      <w:position w:val="0"/>
      <w:sz w:val="22"/>
      <w:szCs w:val="22"/>
      <w:u w:val="none"/>
      <w:vertAlign w:val="baseline"/>
    </w:rPr>
  </w:style>
  <w:style w:type="character" w:customStyle="1" w:styleId="ListLabel3530">
    <w:name w:val="ListLabel 3530"/>
    <w:qFormat/>
    <w:rPr>
      <w:rFonts w:cs="Segoe UI Symbol"/>
      <w:b w:val="0"/>
      <w:i w:val="0"/>
      <w:strike w:val="0"/>
      <w:dstrike w:val="0"/>
      <w:color w:val="000000"/>
      <w:position w:val="0"/>
      <w:sz w:val="22"/>
      <w:szCs w:val="22"/>
      <w:u w:val="none"/>
      <w:vertAlign w:val="baseline"/>
    </w:rPr>
  </w:style>
  <w:style w:type="character" w:customStyle="1" w:styleId="ListLabel3531">
    <w:name w:val="ListLabel 3531"/>
    <w:qFormat/>
    <w:rPr>
      <w:rFonts w:cs="Segoe UI Symbol"/>
      <w:b w:val="0"/>
      <w:i w:val="0"/>
      <w:strike w:val="0"/>
      <w:dstrike w:val="0"/>
      <w:color w:val="000000"/>
      <w:position w:val="0"/>
      <w:sz w:val="22"/>
      <w:szCs w:val="22"/>
      <w:u w:val="none"/>
      <w:vertAlign w:val="baseline"/>
    </w:rPr>
  </w:style>
  <w:style w:type="character" w:customStyle="1" w:styleId="ListLabel3532">
    <w:name w:val="ListLabel 3532"/>
    <w:qFormat/>
    <w:rPr>
      <w:rFonts w:cs="Arial"/>
      <w:b w:val="0"/>
      <w:i w:val="0"/>
      <w:strike w:val="0"/>
      <w:dstrike w:val="0"/>
      <w:color w:val="000000"/>
      <w:position w:val="0"/>
      <w:sz w:val="22"/>
      <w:szCs w:val="22"/>
      <w:u w:val="none"/>
      <w:vertAlign w:val="baseline"/>
    </w:rPr>
  </w:style>
  <w:style w:type="character" w:customStyle="1" w:styleId="ListLabel3533">
    <w:name w:val="ListLabel 3533"/>
    <w:qFormat/>
    <w:rPr>
      <w:rFonts w:cs="Segoe UI Symbol"/>
      <w:b w:val="0"/>
      <w:i w:val="0"/>
      <w:strike w:val="0"/>
      <w:dstrike w:val="0"/>
      <w:color w:val="000000"/>
      <w:position w:val="0"/>
      <w:sz w:val="22"/>
      <w:szCs w:val="22"/>
      <w:u w:val="none"/>
      <w:vertAlign w:val="baseline"/>
    </w:rPr>
  </w:style>
  <w:style w:type="character" w:customStyle="1" w:styleId="ListLabel3534">
    <w:name w:val="ListLabel 3534"/>
    <w:qFormat/>
    <w:rPr>
      <w:rFonts w:cs="Segoe UI Symbol"/>
      <w:b w:val="0"/>
      <w:i w:val="0"/>
      <w:strike w:val="0"/>
      <w:dstrike w:val="0"/>
      <w:color w:val="000000"/>
      <w:position w:val="0"/>
      <w:sz w:val="22"/>
      <w:szCs w:val="22"/>
      <w:u w:val="none"/>
      <w:vertAlign w:val="baseline"/>
    </w:rPr>
  </w:style>
  <w:style w:type="character" w:customStyle="1" w:styleId="ListLabel3535">
    <w:name w:val="ListLabel 3535"/>
    <w:qFormat/>
    <w:rPr>
      <w:rFonts w:cs="Wingdings"/>
    </w:rPr>
  </w:style>
  <w:style w:type="character" w:customStyle="1" w:styleId="ListLabel3536">
    <w:name w:val="ListLabel 3536"/>
    <w:qFormat/>
    <w:rPr>
      <w:rFonts w:cs="Courier New"/>
    </w:rPr>
  </w:style>
  <w:style w:type="character" w:customStyle="1" w:styleId="ListLabel3537">
    <w:name w:val="ListLabel 3537"/>
    <w:qFormat/>
    <w:rPr>
      <w:rFonts w:cs="Wingdings"/>
    </w:rPr>
  </w:style>
  <w:style w:type="character" w:customStyle="1" w:styleId="ListLabel3538">
    <w:name w:val="ListLabel 3538"/>
    <w:qFormat/>
    <w:rPr>
      <w:rFonts w:cs="Symbol"/>
    </w:rPr>
  </w:style>
  <w:style w:type="character" w:customStyle="1" w:styleId="ListLabel3539">
    <w:name w:val="ListLabel 3539"/>
    <w:qFormat/>
    <w:rPr>
      <w:rFonts w:cs="Courier New"/>
    </w:rPr>
  </w:style>
  <w:style w:type="character" w:customStyle="1" w:styleId="ListLabel3540">
    <w:name w:val="ListLabel 3540"/>
    <w:qFormat/>
    <w:rPr>
      <w:rFonts w:cs="Wingdings"/>
    </w:rPr>
  </w:style>
  <w:style w:type="character" w:customStyle="1" w:styleId="ListLabel3541">
    <w:name w:val="ListLabel 3541"/>
    <w:qFormat/>
    <w:rPr>
      <w:rFonts w:cs="Symbol"/>
    </w:rPr>
  </w:style>
  <w:style w:type="character" w:customStyle="1" w:styleId="ListLabel3542">
    <w:name w:val="ListLabel 3542"/>
    <w:qFormat/>
    <w:rPr>
      <w:rFonts w:cs="Courier New"/>
    </w:rPr>
  </w:style>
  <w:style w:type="character" w:customStyle="1" w:styleId="ListLabel3543">
    <w:name w:val="ListLabel 3543"/>
    <w:qFormat/>
    <w:rPr>
      <w:rFonts w:cs="Wingdings"/>
    </w:rPr>
  </w:style>
  <w:style w:type="character" w:customStyle="1" w:styleId="ListLabel3544">
    <w:name w:val="ListLabel 3544"/>
    <w:qFormat/>
    <w:rPr>
      <w:rFonts w:cs="Wingdings"/>
      <w:b w:val="0"/>
      <w:i w:val="0"/>
      <w:strike w:val="0"/>
      <w:dstrike w:val="0"/>
      <w:color w:val="000000"/>
      <w:position w:val="0"/>
      <w:sz w:val="22"/>
      <w:szCs w:val="22"/>
      <w:u w:val="none"/>
      <w:vertAlign w:val="baseline"/>
    </w:rPr>
  </w:style>
  <w:style w:type="character" w:customStyle="1" w:styleId="ListLabel3545">
    <w:name w:val="ListLabel 3545"/>
    <w:qFormat/>
    <w:rPr>
      <w:rFonts w:cs="Calibri"/>
      <w:b w:val="0"/>
      <w:i w:val="0"/>
      <w:strike w:val="0"/>
      <w:dstrike w:val="0"/>
      <w:color w:val="000000"/>
      <w:position w:val="0"/>
      <w:sz w:val="22"/>
      <w:szCs w:val="22"/>
      <w:u w:val="none"/>
      <w:vertAlign w:val="baseline"/>
    </w:rPr>
  </w:style>
  <w:style w:type="character" w:customStyle="1" w:styleId="ListLabel3546">
    <w:name w:val="ListLabel 3546"/>
    <w:qFormat/>
    <w:rPr>
      <w:rFonts w:cs="Calibri"/>
      <w:b w:val="0"/>
      <w:i w:val="0"/>
      <w:strike w:val="0"/>
      <w:dstrike w:val="0"/>
      <w:color w:val="000000"/>
      <w:position w:val="0"/>
      <w:sz w:val="22"/>
      <w:szCs w:val="22"/>
      <w:u w:val="none"/>
      <w:vertAlign w:val="baseline"/>
    </w:rPr>
  </w:style>
  <w:style w:type="character" w:customStyle="1" w:styleId="ListLabel3547">
    <w:name w:val="ListLabel 3547"/>
    <w:qFormat/>
    <w:rPr>
      <w:rFonts w:cs="Calibri"/>
      <w:b w:val="0"/>
      <w:i w:val="0"/>
      <w:strike w:val="0"/>
      <w:dstrike w:val="0"/>
      <w:color w:val="000000"/>
      <w:position w:val="0"/>
      <w:sz w:val="22"/>
      <w:szCs w:val="22"/>
      <w:u w:val="none"/>
      <w:vertAlign w:val="baseline"/>
    </w:rPr>
  </w:style>
  <w:style w:type="character" w:customStyle="1" w:styleId="ListLabel3548">
    <w:name w:val="ListLabel 3548"/>
    <w:qFormat/>
    <w:rPr>
      <w:rFonts w:cs="Calibri"/>
      <w:b w:val="0"/>
      <w:i w:val="0"/>
      <w:strike w:val="0"/>
      <w:dstrike w:val="0"/>
      <w:color w:val="000000"/>
      <w:position w:val="0"/>
      <w:sz w:val="22"/>
      <w:szCs w:val="22"/>
      <w:u w:val="none"/>
      <w:vertAlign w:val="baseline"/>
    </w:rPr>
  </w:style>
  <w:style w:type="character" w:customStyle="1" w:styleId="ListLabel3549">
    <w:name w:val="ListLabel 3549"/>
    <w:qFormat/>
    <w:rPr>
      <w:rFonts w:cs="Calibri"/>
      <w:b w:val="0"/>
      <w:i w:val="0"/>
      <w:strike w:val="0"/>
      <w:dstrike w:val="0"/>
      <w:color w:val="000000"/>
      <w:position w:val="0"/>
      <w:sz w:val="22"/>
      <w:szCs w:val="22"/>
      <w:u w:val="none"/>
      <w:vertAlign w:val="baseline"/>
    </w:rPr>
  </w:style>
  <w:style w:type="character" w:customStyle="1" w:styleId="ListLabel3550">
    <w:name w:val="ListLabel 3550"/>
    <w:qFormat/>
    <w:rPr>
      <w:rFonts w:cs="Calibri"/>
      <w:b w:val="0"/>
      <w:i w:val="0"/>
      <w:strike w:val="0"/>
      <w:dstrike w:val="0"/>
      <w:color w:val="000000"/>
      <w:position w:val="0"/>
      <w:sz w:val="22"/>
      <w:szCs w:val="22"/>
      <w:u w:val="none"/>
      <w:vertAlign w:val="baseline"/>
    </w:rPr>
  </w:style>
  <w:style w:type="character" w:customStyle="1" w:styleId="ListLabel3551">
    <w:name w:val="ListLabel 3551"/>
    <w:qFormat/>
    <w:rPr>
      <w:rFonts w:cs="Calibri"/>
      <w:b w:val="0"/>
      <w:i w:val="0"/>
      <w:strike w:val="0"/>
      <w:dstrike w:val="0"/>
      <w:color w:val="000000"/>
      <w:position w:val="0"/>
      <w:sz w:val="22"/>
      <w:szCs w:val="22"/>
      <w:u w:val="none"/>
      <w:vertAlign w:val="baseline"/>
    </w:rPr>
  </w:style>
  <w:style w:type="character" w:customStyle="1" w:styleId="ListLabel3552">
    <w:name w:val="ListLabel 3552"/>
    <w:qFormat/>
    <w:rPr>
      <w:rFonts w:cs="Calibri"/>
      <w:b w:val="0"/>
      <w:i w:val="0"/>
      <w:strike w:val="0"/>
      <w:dstrike w:val="0"/>
      <w:color w:val="000000"/>
      <w:position w:val="0"/>
      <w:sz w:val="22"/>
      <w:szCs w:val="22"/>
      <w:u w:val="none"/>
      <w:vertAlign w:val="baseline"/>
    </w:rPr>
  </w:style>
  <w:style w:type="character" w:customStyle="1" w:styleId="ListLabel3553">
    <w:name w:val="ListLabel 3553"/>
    <w:qFormat/>
    <w:rPr>
      <w:rFonts w:cs="Wingdings"/>
      <w:b w:val="0"/>
      <w:i w:val="0"/>
      <w:strike w:val="0"/>
      <w:dstrike w:val="0"/>
      <w:color w:val="000000"/>
      <w:position w:val="0"/>
      <w:sz w:val="22"/>
      <w:szCs w:val="22"/>
      <w:u w:val="none"/>
      <w:vertAlign w:val="baseline"/>
    </w:rPr>
  </w:style>
  <w:style w:type="character" w:customStyle="1" w:styleId="ListLabel3554">
    <w:name w:val="ListLabel 3554"/>
    <w:qFormat/>
    <w:rPr>
      <w:rFonts w:cs="Calibri"/>
      <w:b w:val="0"/>
      <w:i w:val="0"/>
      <w:strike w:val="0"/>
      <w:dstrike w:val="0"/>
      <w:color w:val="000000"/>
      <w:position w:val="0"/>
      <w:sz w:val="22"/>
      <w:szCs w:val="22"/>
      <w:u w:val="none"/>
      <w:vertAlign w:val="baseline"/>
    </w:rPr>
  </w:style>
  <w:style w:type="character" w:customStyle="1" w:styleId="ListLabel3555">
    <w:name w:val="ListLabel 3555"/>
    <w:qFormat/>
    <w:rPr>
      <w:rFonts w:cs="Calibri"/>
      <w:b w:val="0"/>
      <w:i w:val="0"/>
      <w:strike w:val="0"/>
      <w:dstrike w:val="0"/>
      <w:color w:val="000000"/>
      <w:position w:val="0"/>
      <w:sz w:val="22"/>
      <w:szCs w:val="22"/>
      <w:u w:val="none"/>
      <w:vertAlign w:val="baseline"/>
    </w:rPr>
  </w:style>
  <w:style w:type="character" w:customStyle="1" w:styleId="ListLabel3556">
    <w:name w:val="ListLabel 3556"/>
    <w:qFormat/>
    <w:rPr>
      <w:rFonts w:cs="Calibri"/>
      <w:b w:val="0"/>
      <w:i w:val="0"/>
      <w:strike w:val="0"/>
      <w:dstrike w:val="0"/>
      <w:color w:val="000000"/>
      <w:position w:val="0"/>
      <w:sz w:val="22"/>
      <w:szCs w:val="22"/>
      <w:u w:val="none"/>
      <w:vertAlign w:val="baseline"/>
    </w:rPr>
  </w:style>
  <w:style w:type="character" w:customStyle="1" w:styleId="ListLabel3557">
    <w:name w:val="ListLabel 3557"/>
    <w:qFormat/>
    <w:rPr>
      <w:rFonts w:cs="Calibri"/>
      <w:b w:val="0"/>
      <w:i w:val="0"/>
      <w:strike w:val="0"/>
      <w:dstrike w:val="0"/>
      <w:color w:val="000000"/>
      <w:position w:val="0"/>
      <w:sz w:val="22"/>
      <w:szCs w:val="22"/>
      <w:u w:val="none"/>
      <w:vertAlign w:val="baseline"/>
    </w:rPr>
  </w:style>
  <w:style w:type="character" w:customStyle="1" w:styleId="ListLabel3558">
    <w:name w:val="ListLabel 3558"/>
    <w:qFormat/>
    <w:rPr>
      <w:rFonts w:cs="Calibri"/>
      <w:b w:val="0"/>
      <w:i w:val="0"/>
      <w:strike w:val="0"/>
      <w:dstrike w:val="0"/>
      <w:color w:val="000000"/>
      <w:position w:val="0"/>
      <w:sz w:val="22"/>
      <w:szCs w:val="22"/>
      <w:u w:val="none"/>
      <w:vertAlign w:val="baseline"/>
    </w:rPr>
  </w:style>
  <w:style w:type="character" w:customStyle="1" w:styleId="ListLabel3559">
    <w:name w:val="ListLabel 3559"/>
    <w:qFormat/>
    <w:rPr>
      <w:rFonts w:cs="Calibri"/>
      <w:b w:val="0"/>
      <w:i w:val="0"/>
      <w:strike w:val="0"/>
      <w:dstrike w:val="0"/>
      <w:color w:val="000000"/>
      <w:position w:val="0"/>
      <w:sz w:val="22"/>
      <w:szCs w:val="22"/>
      <w:u w:val="none"/>
      <w:vertAlign w:val="baseline"/>
    </w:rPr>
  </w:style>
  <w:style w:type="character" w:customStyle="1" w:styleId="ListLabel3560">
    <w:name w:val="ListLabel 3560"/>
    <w:qFormat/>
    <w:rPr>
      <w:rFonts w:cs="Calibri"/>
      <w:b w:val="0"/>
      <w:i w:val="0"/>
      <w:strike w:val="0"/>
      <w:dstrike w:val="0"/>
      <w:color w:val="000000"/>
      <w:position w:val="0"/>
      <w:sz w:val="22"/>
      <w:szCs w:val="22"/>
      <w:u w:val="none"/>
      <w:vertAlign w:val="baseline"/>
    </w:rPr>
  </w:style>
  <w:style w:type="character" w:customStyle="1" w:styleId="ListLabel3561">
    <w:name w:val="ListLabel 3561"/>
    <w:qFormat/>
    <w:rPr>
      <w:rFonts w:cs="Calibri"/>
      <w:b w:val="0"/>
      <w:i w:val="0"/>
      <w:strike w:val="0"/>
      <w:dstrike w:val="0"/>
      <w:color w:val="000000"/>
      <w:position w:val="0"/>
      <w:sz w:val="22"/>
      <w:szCs w:val="22"/>
      <w:u w:val="none"/>
      <w:vertAlign w:val="baseline"/>
    </w:rPr>
  </w:style>
  <w:style w:type="character" w:customStyle="1" w:styleId="ListLabel3562">
    <w:name w:val="ListLabel 3562"/>
    <w:qFormat/>
    <w:rPr>
      <w:rFonts w:cs="Wingdings"/>
      <w:b w:val="0"/>
      <w:i w:val="0"/>
      <w:strike w:val="0"/>
      <w:dstrike w:val="0"/>
      <w:color w:val="000000"/>
      <w:position w:val="0"/>
      <w:sz w:val="22"/>
      <w:szCs w:val="22"/>
      <w:u w:val="none"/>
      <w:vertAlign w:val="baseline"/>
    </w:rPr>
  </w:style>
  <w:style w:type="character" w:customStyle="1" w:styleId="ListLabel3563">
    <w:name w:val="ListLabel 3563"/>
    <w:qFormat/>
    <w:rPr>
      <w:rFonts w:cs="Calibri"/>
      <w:b w:val="0"/>
      <w:i w:val="0"/>
      <w:strike w:val="0"/>
      <w:dstrike w:val="0"/>
      <w:color w:val="000000"/>
      <w:position w:val="0"/>
      <w:sz w:val="22"/>
      <w:szCs w:val="22"/>
      <w:u w:val="none"/>
      <w:vertAlign w:val="baseline"/>
    </w:rPr>
  </w:style>
  <w:style w:type="character" w:customStyle="1" w:styleId="ListLabel3564">
    <w:name w:val="ListLabel 3564"/>
    <w:qFormat/>
    <w:rPr>
      <w:rFonts w:cs="Calibri"/>
      <w:b w:val="0"/>
      <w:i w:val="0"/>
      <w:strike w:val="0"/>
      <w:dstrike w:val="0"/>
      <w:color w:val="000000"/>
      <w:position w:val="0"/>
      <w:sz w:val="22"/>
      <w:szCs w:val="22"/>
      <w:u w:val="none"/>
      <w:vertAlign w:val="baseline"/>
    </w:rPr>
  </w:style>
  <w:style w:type="character" w:customStyle="1" w:styleId="ListLabel3565">
    <w:name w:val="ListLabel 3565"/>
    <w:qFormat/>
    <w:rPr>
      <w:rFonts w:cs="Calibri"/>
      <w:b w:val="0"/>
      <w:i w:val="0"/>
      <w:strike w:val="0"/>
      <w:dstrike w:val="0"/>
      <w:color w:val="000000"/>
      <w:position w:val="0"/>
      <w:sz w:val="22"/>
      <w:szCs w:val="22"/>
      <w:u w:val="none"/>
      <w:vertAlign w:val="baseline"/>
    </w:rPr>
  </w:style>
  <w:style w:type="character" w:customStyle="1" w:styleId="ListLabel3566">
    <w:name w:val="ListLabel 3566"/>
    <w:qFormat/>
    <w:rPr>
      <w:rFonts w:cs="Calibri"/>
      <w:b w:val="0"/>
      <w:i w:val="0"/>
      <w:strike w:val="0"/>
      <w:dstrike w:val="0"/>
      <w:color w:val="000000"/>
      <w:position w:val="0"/>
      <w:sz w:val="22"/>
      <w:szCs w:val="22"/>
      <w:u w:val="none"/>
      <w:vertAlign w:val="baseline"/>
    </w:rPr>
  </w:style>
  <w:style w:type="character" w:customStyle="1" w:styleId="ListLabel3567">
    <w:name w:val="ListLabel 3567"/>
    <w:qFormat/>
    <w:rPr>
      <w:rFonts w:cs="Calibri"/>
      <w:b w:val="0"/>
      <w:i w:val="0"/>
      <w:strike w:val="0"/>
      <w:dstrike w:val="0"/>
      <w:color w:val="000000"/>
      <w:position w:val="0"/>
      <w:sz w:val="22"/>
      <w:szCs w:val="22"/>
      <w:u w:val="none"/>
      <w:vertAlign w:val="baseline"/>
    </w:rPr>
  </w:style>
  <w:style w:type="character" w:customStyle="1" w:styleId="ListLabel3568">
    <w:name w:val="ListLabel 3568"/>
    <w:qFormat/>
    <w:rPr>
      <w:rFonts w:cs="Calibri"/>
      <w:b w:val="0"/>
      <w:i w:val="0"/>
      <w:strike w:val="0"/>
      <w:dstrike w:val="0"/>
      <w:color w:val="000000"/>
      <w:position w:val="0"/>
      <w:sz w:val="22"/>
      <w:szCs w:val="22"/>
      <w:u w:val="none"/>
      <w:vertAlign w:val="baseline"/>
    </w:rPr>
  </w:style>
  <w:style w:type="character" w:customStyle="1" w:styleId="ListLabel3569">
    <w:name w:val="ListLabel 3569"/>
    <w:qFormat/>
    <w:rPr>
      <w:rFonts w:cs="Calibri"/>
      <w:b w:val="0"/>
      <w:i w:val="0"/>
      <w:strike w:val="0"/>
      <w:dstrike w:val="0"/>
      <w:color w:val="000000"/>
      <w:position w:val="0"/>
      <w:sz w:val="22"/>
      <w:szCs w:val="22"/>
      <w:u w:val="none"/>
      <w:vertAlign w:val="baseline"/>
    </w:rPr>
  </w:style>
  <w:style w:type="character" w:customStyle="1" w:styleId="ListLabel3570">
    <w:name w:val="ListLabel 3570"/>
    <w:qFormat/>
    <w:rPr>
      <w:rFonts w:cs="Calibri"/>
      <w:b w:val="0"/>
      <w:i w:val="0"/>
      <w:strike w:val="0"/>
      <w:dstrike w:val="0"/>
      <w:color w:val="000000"/>
      <w:position w:val="0"/>
      <w:sz w:val="22"/>
      <w:szCs w:val="22"/>
      <w:u w:val="none"/>
      <w:vertAlign w:val="baseline"/>
    </w:rPr>
  </w:style>
  <w:style w:type="character" w:customStyle="1" w:styleId="ListLabel3571">
    <w:name w:val="ListLabel 3571"/>
    <w:qFormat/>
    <w:rPr>
      <w:rFonts w:cs="Wingdings"/>
      <w:b w:val="0"/>
      <w:i w:val="0"/>
      <w:strike w:val="0"/>
      <w:dstrike w:val="0"/>
      <w:color w:val="000000"/>
      <w:position w:val="0"/>
      <w:sz w:val="22"/>
      <w:szCs w:val="22"/>
      <w:u w:val="none"/>
      <w:vertAlign w:val="baseline"/>
    </w:rPr>
  </w:style>
  <w:style w:type="character" w:customStyle="1" w:styleId="ListLabel3572">
    <w:name w:val="ListLabel 3572"/>
    <w:qFormat/>
    <w:rPr>
      <w:rFonts w:cs="Segoe UI Symbol"/>
      <w:b w:val="0"/>
      <w:i w:val="0"/>
      <w:strike w:val="0"/>
      <w:dstrike w:val="0"/>
      <w:color w:val="000000"/>
      <w:position w:val="0"/>
      <w:sz w:val="22"/>
      <w:szCs w:val="22"/>
      <w:u w:val="none"/>
      <w:vertAlign w:val="baseline"/>
    </w:rPr>
  </w:style>
  <w:style w:type="character" w:customStyle="1" w:styleId="ListLabel3573">
    <w:name w:val="ListLabel 3573"/>
    <w:qFormat/>
    <w:rPr>
      <w:rFonts w:cs="Segoe UI Symbol"/>
      <w:b w:val="0"/>
      <w:i w:val="0"/>
      <w:strike w:val="0"/>
      <w:dstrike w:val="0"/>
      <w:color w:val="000000"/>
      <w:position w:val="0"/>
      <w:sz w:val="22"/>
      <w:szCs w:val="22"/>
      <w:u w:val="none"/>
      <w:vertAlign w:val="baseline"/>
    </w:rPr>
  </w:style>
  <w:style w:type="character" w:customStyle="1" w:styleId="ListLabel3574">
    <w:name w:val="ListLabel 3574"/>
    <w:qFormat/>
    <w:rPr>
      <w:rFonts w:cs="Arial"/>
      <w:b w:val="0"/>
      <w:i w:val="0"/>
      <w:strike w:val="0"/>
      <w:dstrike w:val="0"/>
      <w:color w:val="000000"/>
      <w:position w:val="0"/>
      <w:sz w:val="22"/>
      <w:szCs w:val="22"/>
      <w:u w:val="none"/>
      <w:vertAlign w:val="baseline"/>
    </w:rPr>
  </w:style>
  <w:style w:type="character" w:customStyle="1" w:styleId="ListLabel3575">
    <w:name w:val="ListLabel 3575"/>
    <w:qFormat/>
    <w:rPr>
      <w:rFonts w:cs="Segoe UI Symbol"/>
      <w:b w:val="0"/>
      <w:i w:val="0"/>
      <w:strike w:val="0"/>
      <w:dstrike w:val="0"/>
      <w:color w:val="000000"/>
      <w:position w:val="0"/>
      <w:sz w:val="22"/>
      <w:szCs w:val="22"/>
      <w:u w:val="none"/>
      <w:vertAlign w:val="baseline"/>
    </w:rPr>
  </w:style>
  <w:style w:type="character" w:customStyle="1" w:styleId="ListLabel3576">
    <w:name w:val="ListLabel 3576"/>
    <w:qFormat/>
    <w:rPr>
      <w:rFonts w:cs="Segoe UI Symbol"/>
      <w:b w:val="0"/>
      <w:i w:val="0"/>
      <w:strike w:val="0"/>
      <w:dstrike w:val="0"/>
      <w:color w:val="000000"/>
      <w:position w:val="0"/>
      <w:sz w:val="22"/>
      <w:szCs w:val="22"/>
      <w:u w:val="none"/>
      <w:vertAlign w:val="baseline"/>
    </w:rPr>
  </w:style>
  <w:style w:type="character" w:customStyle="1" w:styleId="ListLabel3577">
    <w:name w:val="ListLabel 3577"/>
    <w:qFormat/>
    <w:rPr>
      <w:rFonts w:cs="Arial"/>
      <w:b w:val="0"/>
      <w:i w:val="0"/>
      <w:strike w:val="0"/>
      <w:dstrike w:val="0"/>
      <w:color w:val="000000"/>
      <w:position w:val="0"/>
      <w:sz w:val="22"/>
      <w:szCs w:val="22"/>
      <w:u w:val="none"/>
      <w:vertAlign w:val="baseline"/>
    </w:rPr>
  </w:style>
  <w:style w:type="character" w:customStyle="1" w:styleId="ListLabel3578">
    <w:name w:val="ListLabel 3578"/>
    <w:qFormat/>
    <w:rPr>
      <w:rFonts w:cs="Segoe UI Symbol"/>
      <w:b w:val="0"/>
      <w:i w:val="0"/>
      <w:strike w:val="0"/>
      <w:dstrike w:val="0"/>
      <w:color w:val="000000"/>
      <w:position w:val="0"/>
      <w:sz w:val="22"/>
      <w:szCs w:val="22"/>
      <w:u w:val="none"/>
      <w:vertAlign w:val="baseline"/>
    </w:rPr>
  </w:style>
  <w:style w:type="character" w:customStyle="1" w:styleId="ListLabel3579">
    <w:name w:val="ListLabel 3579"/>
    <w:qFormat/>
    <w:rPr>
      <w:rFonts w:cs="Segoe UI Symbol"/>
      <w:b w:val="0"/>
      <w:i w:val="0"/>
      <w:strike w:val="0"/>
      <w:dstrike w:val="0"/>
      <w:color w:val="000000"/>
      <w:position w:val="0"/>
      <w:sz w:val="22"/>
      <w:szCs w:val="22"/>
      <w:u w:val="none"/>
      <w:vertAlign w:val="baseline"/>
    </w:rPr>
  </w:style>
  <w:style w:type="character" w:customStyle="1" w:styleId="ListLabel3580">
    <w:name w:val="ListLabel 3580"/>
    <w:qFormat/>
    <w:rPr>
      <w:rFonts w:cs="Wingdings"/>
      <w:b w:val="0"/>
      <w:i w:val="0"/>
      <w:strike w:val="0"/>
      <w:dstrike w:val="0"/>
      <w:color w:val="000000"/>
      <w:position w:val="0"/>
      <w:sz w:val="22"/>
      <w:szCs w:val="22"/>
      <w:u w:val="none"/>
      <w:vertAlign w:val="baseline"/>
    </w:rPr>
  </w:style>
  <w:style w:type="character" w:customStyle="1" w:styleId="ListLabel3581">
    <w:name w:val="ListLabel 3581"/>
    <w:qFormat/>
    <w:rPr>
      <w:rFonts w:cs="Segoe UI Symbol"/>
      <w:b w:val="0"/>
      <w:i w:val="0"/>
      <w:strike w:val="0"/>
      <w:dstrike w:val="0"/>
      <w:color w:val="000000"/>
      <w:position w:val="0"/>
      <w:sz w:val="22"/>
      <w:szCs w:val="22"/>
      <w:u w:val="none"/>
      <w:vertAlign w:val="baseline"/>
    </w:rPr>
  </w:style>
  <w:style w:type="character" w:customStyle="1" w:styleId="ListLabel3582">
    <w:name w:val="ListLabel 3582"/>
    <w:qFormat/>
    <w:rPr>
      <w:rFonts w:cs="Segoe UI Symbol"/>
      <w:b w:val="0"/>
      <w:i w:val="0"/>
      <w:strike w:val="0"/>
      <w:dstrike w:val="0"/>
      <w:color w:val="000000"/>
      <w:position w:val="0"/>
      <w:sz w:val="22"/>
      <w:szCs w:val="22"/>
      <w:u w:val="none"/>
      <w:vertAlign w:val="baseline"/>
    </w:rPr>
  </w:style>
  <w:style w:type="character" w:customStyle="1" w:styleId="ListLabel3583">
    <w:name w:val="ListLabel 3583"/>
    <w:qFormat/>
    <w:rPr>
      <w:rFonts w:cs="Arial"/>
      <w:b w:val="0"/>
      <w:i w:val="0"/>
      <w:strike w:val="0"/>
      <w:dstrike w:val="0"/>
      <w:color w:val="000000"/>
      <w:position w:val="0"/>
      <w:sz w:val="22"/>
      <w:szCs w:val="22"/>
      <w:u w:val="none"/>
      <w:vertAlign w:val="baseline"/>
    </w:rPr>
  </w:style>
  <w:style w:type="character" w:customStyle="1" w:styleId="ListLabel3584">
    <w:name w:val="ListLabel 3584"/>
    <w:qFormat/>
    <w:rPr>
      <w:rFonts w:cs="Segoe UI Symbol"/>
      <w:b w:val="0"/>
      <w:i w:val="0"/>
      <w:strike w:val="0"/>
      <w:dstrike w:val="0"/>
      <w:color w:val="000000"/>
      <w:position w:val="0"/>
      <w:sz w:val="22"/>
      <w:szCs w:val="22"/>
      <w:u w:val="none"/>
      <w:vertAlign w:val="baseline"/>
    </w:rPr>
  </w:style>
  <w:style w:type="character" w:customStyle="1" w:styleId="ListLabel3585">
    <w:name w:val="ListLabel 3585"/>
    <w:qFormat/>
    <w:rPr>
      <w:rFonts w:cs="Segoe UI Symbol"/>
      <w:b w:val="0"/>
      <w:i w:val="0"/>
      <w:strike w:val="0"/>
      <w:dstrike w:val="0"/>
      <w:color w:val="000000"/>
      <w:position w:val="0"/>
      <w:sz w:val="22"/>
      <w:szCs w:val="22"/>
      <w:u w:val="none"/>
      <w:vertAlign w:val="baseline"/>
    </w:rPr>
  </w:style>
  <w:style w:type="character" w:customStyle="1" w:styleId="ListLabel3586">
    <w:name w:val="ListLabel 3586"/>
    <w:qFormat/>
    <w:rPr>
      <w:rFonts w:cs="Arial"/>
      <w:b w:val="0"/>
      <w:i w:val="0"/>
      <w:strike w:val="0"/>
      <w:dstrike w:val="0"/>
      <w:color w:val="000000"/>
      <w:position w:val="0"/>
      <w:sz w:val="22"/>
      <w:szCs w:val="22"/>
      <w:u w:val="none"/>
      <w:vertAlign w:val="baseline"/>
    </w:rPr>
  </w:style>
  <w:style w:type="character" w:customStyle="1" w:styleId="ListLabel3587">
    <w:name w:val="ListLabel 3587"/>
    <w:qFormat/>
    <w:rPr>
      <w:rFonts w:cs="Segoe UI Symbol"/>
      <w:b w:val="0"/>
      <w:i w:val="0"/>
      <w:strike w:val="0"/>
      <w:dstrike w:val="0"/>
      <w:color w:val="000000"/>
      <w:position w:val="0"/>
      <w:sz w:val="22"/>
      <w:szCs w:val="22"/>
      <w:u w:val="none"/>
      <w:vertAlign w:val="baseline"/>
    </w:rPr>
  </w:style>
  <w:style w:type="character" w:customStyle="1" w:styleId="ListLabel3588">
    <w:name w:val="ListLabel 3588"/>
    <w:qFormat/>
    <w:rPr>
      <w:rFonts w:cs="Segoe UI Symbol"/>
      <w:b w:val="0"/>
      <w:i w:val="0"/>
      <w:strike w:val="0"/>
      <w:dstrike w:val="0"/>
      <w:color w:val="000000"/>
      <w:position w:val="0"/>
      <w:sz w:val="22"/>
      <w:szCs w:val="22"/>
      <w:u w:val="none"/>
      <w:vertAlign w:val="baseline"/>
    </w:rPr>
  </w:style>
  <w:style w:type="character" w:customStyle="1" w:styleId="ListLabel3589">
    <w:name w:val="ListLabel 3589"/>
    <w:qFormat/>
    <w:rPr>
      <w:rFonts w:cs="Wingdings"/>
      <w:b w:val="0"/>
      <w:i w:val="0"/>
      <w:strike w:val="0"/>
      <w:dstrike w:val="0"/>
      <w:color w:val="000000"/>
      <w:position w:val="0"/>
      <w:sz w:val="22"/>
      <w:szCs w:val="22"/>
      <w:u w:val="none"/>
      <w:vertAlign w:val="baseline"/>
    </w:rPr>
  </w:style>
  <w:style w:type="character" w:customStyle="1" w:styleId="ListLabel3590">
    <w:name w:val="ListLabel 3590"/>
    <w:qFormat/>
    <w:rPr>
      <w:rFonts w:cs="Calibri"/>
      <w:b w:val="0"/>
      <w:i w:val="0"/>
      <w:strike w:val="0"/>
      <w:dstrike w:val="0"/>
      <w:color w:val="000000"/>
      <w:position w:val="0"/>
      <w:sz w:val="22"/>
      <w:szCs w:val="22"/>
      <w:u w:val="none"/>
      <w:vertAlign w:val="baseline"/>
    </w:rPr>
  </w:style>
  <w:style w:type="character" w:customStyle="1" w:styleId="ListLabel3591">
    <w:name w:val="ListLabel 3591"/>
    <w:qFormat/>
    <w:rPr>
      <w:rFonts w:cs="Calibri"/>
      <w:b w:val="0"/>
      <w:i w:val="0"/>
      <w:strike w:val="0"/>
      <w:dstrike w:val="0"/>
      <w:color w:val="000000"/>
      <w:position w:val="0"/>
      <w:sz w:val="22"/>
      <w:szCs w:val="22"/>
      <w:u w:val="none"/>
      <w:vertAlign w:val="baseline"/>
    </w:rPr>
  </w:style>
  <w:style w:type="character" w:customStyle="1" w:styleId="ListLabel3592">
    <w:name w:val="ListLabel 3592"/>
    <w:qFormat/>
    <w:rPr>
      <w:rFonts w:cs="Calibri"/>
      <w:b w:val="0"/>
      <w:i w:val="0"/>
      <w:strike w:val="0"/>
      <w:dstrike w:val="0"/>
      <w:color w:val="000000"/>
      <w:position w:val="0"/>
      <w:sz w:val="22"/>
      <w:szCs w:val="22"/>
      <w:u w:val="none"/>
      <w:vertAlign w:val="baseline"/>
    </w:rPr>
  </w:style>
  <w:style w:type="character" w:customStyle="1" w:styleId="ListLabel3593">
    <w:name w:val="ListLabel 3593"/>
    <w:qFormat/>
    <w:rPr>
      <w:rFonts w:cs="Calibri"/>
      <w:b w:val="0"/>
      <w:i w:val="0"/>
      <w:strike w:val="0"/>
      <w:dstrike w:val="0"/>
      <w:color w:val="000000"/>
      <w:position w:val="0"/>
      <w:sz w:val="22"/>
      <w:szCs w:val="22"/>
      <w:u w:val="none"/>
      <w:vertAlign w:val="baseline"/>
    </w:rPr>
  </w:style>
  <w:style w:type="character" w:customStyle="1" w:styleId="ListLabel3594">
    <w:name w:val="ListLabel 3594"/>
    <w:qFormat/>
    <w:rPr>
      <w:rFonts w:cs="Calibri"/>
      <w:b w:val="0"/>
      <w:i w:val="0"/>
      <w:strike w:val="0"/>
      <w:dstrike w:val="0"/>
      <w:color w:val="000000"/>
      <w:position w:val="0"/>
      <w:sz w:val="22"/>
      <w:szCs w:val="22"/>
      <w:u w:val="none"/>
      <w:vertAlign w:val="baseline"/>
    </w:rPr>
  </w:style>
  <w:style w:type="character" w:customStyle="1" w:styleId="ListLabel3595">
    <w:name w:val="ListLabel 3595"/>
    <w:qFormat/>
    <w:rPr>
      <w:rFonts w:cs="Calibri"/>
      <w:b w:val="0"/>
      <w:i w:val="0"/>
      <w:strike w:val="0"/>
      <w:dstrike w:val="0"/>
      <w:color w:val="000000"/>
      <w:position w:val="0"/>
      <w:sz w:val="22"/>
      <w:szCs w:val="22"/>
      <w:u w:val="none"/>
      <w:vertAlign w:val="baseline"/>
    </w:rPr>
  </w:style>
  <w:style w:type="character" w:customStyle="1" w:styleId="ListLabel3596">
    <w:name w:val="ListLabel 3596"/>
    <w:qFormat/>
    <w:rPr>
      <w:rFonts w:cs="Calibri"/>
      <w:b w:val="0"/>
      <w:i w:val="0"/>
      <w:strike w:val="0"/>
      <w:dstrike w:val="0"/>
      <w:color w:val="000000"/>
      <w:position w:val="0"/>
      <w:sz w:val="22"/>
      <w:szCs w:val="22"/>
      <w:u w:val="none"/>
      <w:vertAlign w:val="baseline"/>
    </w:rPr>
  </w:style>
  <w:style w:type="character" w:customStyle="1" w:styleId="ListLabel3597">
    <w:name w:val="ListLabel 3597"/>
    <w:qFormat/>
    <w:rPr>
      <w:rFonts w:cs="Calibri"/>
      <w:b w:val="0"/>
      <w:i w:val="0"/>
      <w:strike w:val="0"/>
      <w:dstrike w:val="0"/>
      <w:color w:val="000000"/>
      <w:position w:val="0"/>
      <w:sz w:val="22"/>
      <w:szCs w:val="22"/>
      <w:u w:val="none"/>
      <w:vertAlign w:val="baseline"/>
    </w:rPr>
  </w:style>
  <w:style w:type="character" w:customStyle="1" w:styleId="ListLabel3598">
    <w:name w:val="ListLabel 3598"/>
    <w:qFormat/>
    <w:rPr>
      <w:rFonts w:cs="Symbol"/>
      <w:b w:val="0"/>
      <w:i w:val="0"/>
      <w:strike w:val="0"/>
      <w:dstrike w:val="0"/>
      <w:color w:val="000000"/>
      <w:position w:val="0"/>
      <w:sz w:val="22"/>
      <w:szCs w:val="22"/>
      <w:u w:val="none"/>
      <w:vertAlign w:val="baseline"/>
    </w:rPr>
  </w:style>
  <w:style w:type="character" w:customStyle="1" w:styleId="ListLabel3599">
    <w:name w:val="ListLabel 3599"/>
    <w:qFormat/>
    <w:rPr>
      <w:rFonts w:cs="Calibri"/>
      <w:b w:val="0"/>
      <w:i w:val="0"/>
      <w:strike w:val="0"/>
      <w:dstrike w:val="0"/>
      <w:color w:val="000000"/>
      <w:position w:val="0"/>
      <w:sz w:val="22"/>
      <w:szCs w:val="22"/>
      <w:u w:val="none"/>
      <w:vertAlign w:val="baseline"/>
    </w:rPr>
  </w:style>
  <w:style w:type="character" w:customStyle="1" w:styleId="ListLabel3600">
    <w:name w:val="ListLabel 3600"/>
    <w:qFormat/>
    <w:rPr>
      <w:rFonts w:cs="Calibri"/>
      <w:b w:val="0"/>
      <w:i w:val="0"/>
      <w:strike w:val="0"/>
      <w:dstrike w:val="0"/>
      <w:color w:val="000000"/>
      <w:position w:val="0"/>
      <w:sz w:val="22"/>
      <w:szCs w:val="22"/>
      <w:u w:val="none"/>
      <w:vertAlign w:val="baseline"/>
    </w:rPr>
  </w:style>
  <w:style w:type="character" w:customStyle="1" w:styleId="ListLabel3601">
    <w:name w:val="ListLabel 3601"/>
    <w:qFormat/>
    <w:rPr>
      <w:rFonts w:cs="Calibri"/>
      <w:b w:val="0"/>
      <w:i w:val="0"/>
      <w:strike w:val="0"/>
      <w:dstrike w:val="0"/>
      <w:color w:val="000000"/>
      <w:position w:val="0"/>
      <w:sz w:val="22"/>
      <w:szCs w:val="22"/>
      <w:u w:val="none"/>
      <w:vertAlign w:val="baseline"/>
    </w:rPr>
  </w:style>
  <w:style w:type="character" w:customStyle="1" w:styleId="ListLabel3602">
    <w:name w:val="ListLabel 3602"/>
    <w:qFormat/>
    <w:rPr>
      <w:rFonts w:cs="Calibri"/>
      <w:b w:val="0"/>
      <w:i w:val="0"/>
      <w:strike w:val="0"/>
      <w:dstrike w:val="0"/>
      <w:color w:val="000000"/>
      <w:position w:val="0"/>
      <w:sz w:val="22"/>
      <w:szCs w:val="22"/>
      <w:u w:val="none"/>
      <w:vertAlign w:val="baseline"/>
    </w:rPr>
  </w:style>
  <w:style w:type="character" w:customStyle="1" w:styleId="ListLabel3603">
    <w:name w:val="ListLabel 3603"/>
    <w:qFormat/>
    <w:rPr>
      <w:rFonts w:cs="Calibri"/>
      <w:b w:val="0"/>
      <w:i w:val="0"/>
      <w:strike w:val="0"/>
      <w:dstrike w:val="0"/>
      <w:color w:val="000000"/>
      <w:position w:val="0"/>
      <w:sz w:val="22"/>
      <w:szCs w:val="22"/>
      <w:u w:val="none"/>
      <w:vertAlign w:val="baseline"/>
    </w:rPr>
  </w:style>
  <w:style w:type="character" w:customStyle="1" w:styleId="ListLabel3604">
    <w:name w:val="ListLabel 3604"/>
    <w:qFormat/>
    <w:rPr>
      <w:rFonts w:cs="Calibri"/>
      <w:b w:val="0"/>
      <w:i w:val="0"/>
      <w:strike w:val="0"/>
      <w:dstrike w:val="0"/>
      <w:color w:val="000000"/>
      <w:position w:val="0"/>
      <w:sz w:val="22"/>
      <w:szCs w:val="22"/>
      <w:u w:val="none"/>
      <w:vertAlign w:val="baseline"/>
    </w:rPr>
  </w:style>
  <w:style w:type="character" w:customStyle="1" w:styleId="ListLabel3605">
    <w:name w:val="ListLabel 3605"/>
    <w:qFormat/>
    <w:rPr>
      <w:rFonts w:cs="Calibri"/>
      <w:b w:val="0"/>
      <w:i w:val="0"/>
      <w:strike w:val="0"/>
      <w:dstrike w:val="0"/>
      <w:color w:val="000000"/>
      <w:position w:val="0"/>
      <w:sz w:val="22"/>
      <w:szCs w:val="22"/>
      <w:u w:val="none"/>
      <w:vertAlign w:val="baseline"/>
    </w:rPr>
  </w:style>
  <w:style w:type="character" w:customStyle="1" w:styleId="ListLabel3606">
    <w:name w:val="ListLabel 3606"/>
    <w:qFormat/>
    <w:rPr>
      <w:rFonts w:cs="Calibri"/>
      <w:b w:val="0"/>
      <w:i w:val="0"/>
      <w:strike w:val="0"/>
      <w:dstrike w:val="0"/>
      <w:color w:val="000000"/>
      <w:position w:val="0"/>
      <w:sz w:val="22"/>
      <w:szCs w:val="22"/>
      <w:u w:val="none"/>
      <w:vertAlign w:val="baseline"/>
    </w:rPr>
  </w:style>
  <w:style w:type="character" w:customStyle="1" w:styleId="ListLabel3607">
    <w:name w:val="ListLabel 3607"/>
    <w:qFormat/>
    <w:rPr>
      <w:rFonts w:ascii="Arial Narrow" w:hAnsi="Arial Narrow" w:cs="Courier New"/>
      <w:b/>
    </w:rPr>
  </w:style>
  <w:style w:type="character" w:customStyle="1" w:styleId="ListLabel3608">
    <w:name w:val="ListLabel 3608"/>
    <w:qFormat/>
    <w:rPr>
      <w:rFonts w:cs="Courier New"/>
    </w:rPr>
  </w:style>
  <w:style w:type="character" w:customStyle="1" w:styleId="ListLabel3609">
    <w:name w:val="ListLabel 3609"/>
    <w:qFormat/>
    <w:rPr>
      <w:rFonts w:cs="Wingdings"/>
    </w:rPr>
  </w:style>
  <w:style w:type="character" w:customStyle="1" w:styleId="ListLabel3610">
    <w:name w:val="ListLabel 3610"/>
    <w:qFormat/>
    <w:rPr>
      <w:rFonts w:cs="Symbol"/>
    </w:rPr>
  </w:style>
  <w:style w:type="character" w:customStyle="1" w:styleId="ListLabel3611">
    <w:name w:val="ListLabel 3611"/>
    <w:qFormat/>
    <w:rPr>
      <w:rFonts w:cs="Courier New"/>
    </w:rPr>
  </w:style>
  <w:style w:type="character" w:customStyle="1" w:styleId="ListLabel3612">
    <w:name w:val="ListLabel 3612"/>
    <w:qFormat/>
    <w:rPr>
      <w:rFonts w:cs="Wingdings"/>
    </w:rPr>
  </w:style>
  <w:style w:type="character" w:customStyle="1" w:styleId="ListLabel3613">
    <w:name w:val="ListLabel 3613"/>
    <w:qFormat/>
    <w:rPr>
      <w:rFonts w:cs="Symbol"/>
    </w:rPr>
  </w:style>
  <w:style w:type="character" w:customStyle="1" w:styleId="ListLabel3614">
    <w:name w:val="ListLabel 3614"/>
    <w:qFormat/>
    <w:rPr>
      <w:rFonts w:cs="Courier New"/>
    </w:rPr>
  </w:style>
  <w:style w:type="character" w:customStyle="1" w:styleId="ListLabel3615">
    <w:name w:val="ListLabel 3615"/>
    <w:qFormat/>
    <w:rPr>
      <w:rFonts w:cs="Wingdings"/>
    </w:rPr>
  </w:style>
  <w:style w:type="character" w:customStyle="1" w:styleId="ListLabel3616">
    <w:name w:val="ListLabel 3616"/>
    <w:qFormat/>
  </w:style>
  <w:style w:type="character" w:customStyle="1" w:styleId="LienInternetvisit">
    <w:name w:val="Lien Internet visité"/>
    <w:rPr>
      <w:color w:val="800000"/>
      <w:u w:val="single"/>
    </w:rPr>
  </w:style>
  <w:style w:type="character" w:customStyle="1" w:styleId="ListLabel3617">
    <w:name w:val="ListLabel 3617"/>
    <w:qFormat/>
    <w:rPr>
      <w:rFonts w:ascii="Arial" w:hAnsi="Arial" w:cs="Calibri"/>
      <w:sz w:val="22"/>
    </w:rPr>
  </w:style>
  <w:style w:type="character" w:customStyle="1" w:styleId="ListLabel3618">
    <w:name w:val="ListLabel 3618"/>
    <w:qFormat/>
    <w:rPr>
      <w:rFonts w:cs="Courier New"/>
    </w:rPr>
  </w:style>
  <w:style w:type="character" w:customStyle="1" w:styleId="ListLabel3619">
    <w:name w:val="ListLabel 3619"/>
    <w:qFormat/>
    <w:rPr>
      <w:rFonts w:cs="Wingdings"/>
    </w:rPr>
  </w:style>
  <w:style w:type="character" w:customStyle="1" w:styleId="ListLabel3620">
    <w:name w:val="ListLabel 3620"/>
    <w:qFormat/>
    <w:rPr>
      <w:rFonts w:cs="Symbol"/>
    </w:rPr>
  </w:style>
  <w:style w:type="character" w:customStyle="1" w:styleId="ListLabel3621">
    <w:name w:val="ListLabel 3621"/>
    <w:qFormat/>
    <w:rPr>
      <w:rFonts w:cs="Courier New"/>
    </w:rPr>
  </w:style>
  <w:style w:type="character" w:customStyle="1" w:styleId="ListLabel3622">
    <w:name w:val="ListLabel 3622"/>
    <w:qFormat/>
    <w:rPr>
      <w:rFonts w:cs="Wingdings"/>
    </w:rPr>
  </w:style>
  <w:style w:type="character" w:customStyle="1" w:styleId="ListLabel3623">
    <w:name w:val="ListLabel 3623"/>
    <w:qFormat/>
    <w:rPr>
      <w:rFonts w:cs="Symbol"/>
    </w:rPr>
  </w:style>
  <w:style w:type="character" w:customStyle="1" w:styleId="ListLabel3624">
    <w:name w:val="ListLabel 3624"/>
    <w:qFormat/>
    <w:rPr>
      <w:rFonts w:cs="Courier New"/>
    </w:rPr>
  </w:style>
  <w:style w:type="character" w:customStyle="1" w:styleId="ListLabel3625">
    <w:name w:val="ListLabel 3625"/>
    <w:qFormat/>
    <w:rPr>
      <w:rFonts w:cs="Wingdings"/>
    </w:rPr>
  </w:style>
  <w:style w:type="character" w:customStyle="1" w:styleId="ListLabel3626">
    <w:name w:val="ListLabel 3626"/>
    <w:qFormat/>
    <w:rPr>
      <w:rFonts w:ascii="Arial" w:hAnsi="Arial" w:cs="Wingdings"/>
      <w:b/>
      <w:sz w:val="22"/>
    </w:rPr>
  </w:style>
  <w:style w:type="character" w:customStyle="1" w:styleId="ListLabel3627">
    <w:name w:val="ListLabel 3627"/>
    <w:qFormat/>
    <w:rPr>
      <w:rFonts w:cs="Courier New"/>
    </w:rPr>
  </w:style>
  <w:style w:type="character" w:customStyle="1" w:styleId="ListLabel3628">
    <w:name w:val="ListLabel 3628"/>
    <w:qFormat/>
    <w:rPr>
      <w:rFonts w:cs="Wingdings"/>
    </w:rPr>
  </w:style>
  <w:style w:type="character" w:customStyle="1" w:styleId="ListLabel3629">
    <w:name w:val="ListLabel 3629"/>
    <w:qFormat/>
    <w:rPr>
      <w:rFonts w:cs="Symbol"/>
    </w:rPr>
  </w:style>
  <w:style w:type="character" w:customStyle="1" w:styleId="ListLabel3630">
    <w:name w:val="ListLabel 3630"/>
    <w:qFormat/>
    <w:rPr>
      <w:rFonts w:cs="Courier New"/>
    </w:rPr>
  </w:style>
  <w:style w:type="character" w:customStyle="1" w:styleId="ListLabel3631">
    <w:name w:val="ListLabel 3631"/>
    <w:qFormat/>
    <w:rPr>
      <w:rFonts w:cs="Wingdings"/>
    </w:rPr>
  </w:style>
  <w:style w:type="character" w:customStyle="1" w:styleId="ListLabel3632">
    <w:name w:val="ListLabel 3632"/>
    <w:qFormat/>
    <w:rPr>
      <w:rFonts w:cs="Symbol"/>
    </w:rPr>
  </w:style>
  <w:style w:type="character" w:customStyle="1" w:styleId="ListLabel3633">
    <w:name w:val="ListLabel 3633"/>
    <w:qFormat/>
    <w:rPr>
      <w:rFonts w:cs="Courier New"/>
    </w:rPr>
  </w:style>
  <w:style w:type="character" w:customStyle="1" w:styleId="ListLabel3634">
    <w:name w:val="ListLabel 3634"/>
    <w:qFormat/>
    <w:rPr>
      <w:rFonts w:cs="Wingdings"/>
    </w:rPr>
  </w:style>
  <w:style w:type="character" w:customStyle="1" w:styleId="ListLabel3635">
    <w:name w:val="ListLabel 3635"/>
    <w:qFormat/>
    <w:rPr>
      <w:rFonts w:ascii="Arial" w:hAnsi="Arial" w:cs="Wingdings"/>
      <w:b/>
      <w:sz w:val="22"/>
    </w:rPr>
  </w:style>
  <w:style w:type="character" w:customStyle="1" w:styleId="ListLabel3636">
    <w:name w:val="ListLabel 3636"/>
    <w:qFormat/>
    <w:rPr>
      <w:rFonts w:cs="Courier New"/>
    </w:rPr>
  </w:style>
  <w:style w:type="character" w:customStyle="1" w:styleId="ListLabel3637">
    <w:name w:val="ListLabel 3637"/>
    <w:qFormat/>
    <w:rPr>
      <w:rFonts w:cs="Wingdings"/>
    </w:rPr>
  </w:style>
  <w:style w:type="character" w:customStyle="1" w:styleId="ListLabel3638">
    <w:name w:val="ListLabel 3638"/>
    <w:qFormat/>
    <w:rPr>
      <w:rFonts w:cs="Symbol"/>
    </w:rPr>
  </w:style>
  <w:style w:type="character" w:customStyle="1" w:styleId="ListLabel3639">
    <w:name w:val="ListLabel 3639"/>
    <w:qFormat/>
    <w:rPr>
      <w:rFonts w:cs="Courier New"/>
    </w:rPr>
  </w:style>
  <w:style w:type="character" w:customStyle="1" w:styleId="ListLabel3640">
    <w:name w:val="ListLabel 3640"/>
    <w:qFormat/>
    <w:rPr>
      <w:rFonts w:cs="Wingdings"/>
    </w:rPr>
  </w:style>
  <w:style w:type="character" w:customStyle="1" w:styleId="ListLabel3641">
    <w:name w:val="ListLabel 3641"/>
    <w:qFormat/>
    <w:rPr>
      <w:rFonts w:cs="Symbol"/>
    </w:rPr>
  </w:style>
  <w:style w:type="character" w:customStyle="1" w:styleId="ListLabel3642">
    <w:name w:val="ListLabel 3642"/>
    <w:qFormat/>
    <w:rPr>
      <w:rFonts w:cs="Courier New"/>
    </w:rPr>
  </w:style>
  <w:style w:type="character" w:customStyle="1" w:styleId="ListLabel3643">
    <w:name w:val="ListLabel 3643"/>
    <w:qFormat/>
    <w:rPr>
      <w:rFonts w:cs="Wingdings"/>
    </w:rPr>
  </w:style>
  <w:style w:type="character" w:customStyle="1" w:styleId="ListLabel3644">
    <w:name w:val="ListLabel 3644"/>
    <w:qFormat/>
    <w:rPr>
      <w:rFonts w:ascii="Arial" w:hAnsi="Arial" w:cs="Wingdings"/>
      <w:sz w:val="22"/>
    </w:rPr>
  </w:style>
  <w:style w:type="character" w:customStyle="1" w:styleId="ListLabel3645">
    <w:name w:val="ListLabel 3645"/>
    <w:qFormat/>
    <w:rPr>
      <w:rFonts w:cs="Courier New"/>
    </w:rPr>
  </w:style>
  <w:style w:type="character" w:customStyle="1" w:styleId="ListLabel3646">
    <w:name w:val="ListLabel 3646"/>
    <w:qFormat/>
    <w:rPr>
      <w:rFonts w:cs="Wingdings"/>
    </w:rPr>
  </w:style>
  <w:style w:type="character" w:customStyle="1" w:styleId="ListLabel3647">
    <w:name w:val="ListLabel 3647"/>
    <w:qFormat/>
    <w:rPr>
      <w:rFonts w:cs="Symbol"/>
    </w:rPr>
  </w:style>
  <w:style w:type="character" w:customStyle="1" w:styleId="ListLabel3648">
    <w:name w:val="ListLabel 3648"/>
    <w:qFormat/>
    <w:rPr>
      <w:rFonts w:cs="Courier New"/>
    </w:rPr>
  </w:style>
  <w:style w:type="character" w:customStyle="1" w:styleId="ListLabel3649">
    <w:name w:val="ListLabel 3649"/>
    <w:qFormat/>
    <w:rPr>
      <w:rFonts w:cs="Wingdings"/>
    </w:rPr>
  </w:style>
  <w:style w:type="character" w:customStyle="1" w:styleId="ListLabel3650">
    <w:name w:val="ListLabel 3650"/>
    <w:qFormat/>
    <w:rPr>
      <w:rFonts w:cs="Symbol"/>
    </w:rPr>
  </w:style>
  <w:style w:type="character" w:customStyle="1" w:styleId="ListLabel3651">
    <w:name w:val="ListLabel 3651"/>
    <w:qFormat/>
    <w:rPr>
      <w:rFonts w:cs="Courier New"/>
    </w:rPr>
  </w:style>
  <w:style w:type="character" w:customStyle="1" w:styleId="ListLabel3652">
    <w:name w:val="ListLabel 3652"/>
    <w:qFormat/>
    <w:rPr>
      <w:rFonts w:cs="Wingdings"/>
    </w:rPr>
  </w:style>
  <w:style w:type="character" w:customStyle="1" w:styleId="ListLabel3653">
    <w:name w:val="ListLabel 3653"/>
    <w:qFormat/>
    <w:rPr>
      <w:rFonts w:ascii="Arial" w:hAnsi="Arial" w:cs="Wingdings"/>
      <w:b/>
      <w:sz w:val="22"/>
    </w:rPr>
  </w:style>
  <w:style w:type="character" w:customStyle="1" w:styleId="ListLabel3654">
    <w:name w:val="ListLabel 3654"/>
    <w:qFormat/>
    <w:rPr>
      <w:rFonts w:cs="Courier New"/>
    </w:rPr>
  </w:style>
  <w:style w:type="character" w:customStyle="1" w:styleId="ListLabel3655">
    <w:name w:val="ListLabel 3655"/>
    <w:qFormat/>
    <w:rPr>
      <w:rFonts w:cs="Wingdings"/>
    </w:rPr>
  </w:style>
  <w:style w:type="character" w:customStyle="1" w:styleId="ListLabel3656">
    <w:name w:val="ListLabel 3656"/>
    <w:qFormat/>
    <w:rPr>
      <w:rFonts w:cs="Symbol"/>
    </w:rPr>
  </w:style>
  <w:style w:type="character" w:customStyle="1" w:styleId="ListLabel3657">
    <w:name w:val="ListLabel 3657"/>
    <w:qFormat/>
    <w:rPr>
      <w:rFonts w:cs="Courier New"/>
    </w:rPr>
  </w:style>
  <w:style w:type="character" w:customStyle="1" w:styleId="ListLabel3658">
    <w:name w:val="ListLabel 3658"/>
    <w:qFormat/>
    <w:rPr>
      <w:rFonts w:cs="Wingdings"/>
    </w:rPr>
  </w:style>
  <w:style w:type="character" w:customStyle="1" w:styleId="ListLabel3659">
    <w:name w:val="ListLabel 3659"/>
    <w:qFormat/>
    <w:rPr>
      <w:rFonts w:cs="Symbol"/>
    </w:rPr>
  </w:style>
  <w:style w:type="character" w:customStyle="1" w:styleId="ListLabel3660">
    <w:name w:val="ListLabel 3660"/>
    <w:qFormat/>
    <w:rPr>
      <w:rFonts w:cs="Courier New"/>
    </w:rPr>
  </w:style>
  <w:style w:type="character" w:customStyle="1" w:styleId="ListLabel3661">
    <w:name w:val="ListLabel 3661"/>
    <w:qFormat/>
    <w:rPr>
      <w:rFonts w:cs="Wingdings"/>
    </w:rPr>
  </w:style>
  <w:style w:type="character" w:customStyle="1" w:styleId="ListLabel3662">
    <w:name w:val="ListLabel 3662"/>
    <w:qFormat/>
    <w:rPr>
      <w:rFonts w:cs="Wingdings"/>
      <w:sz w:val="22"/>
    </w:rPr>
  </w:style>
  <w:style w:type="character" w:customStyle="1" w:styleId="ListLabel3663">
    <w:name w:val="ListLabel 3663"/>
    <w:qFormat/>
    <w:rPr>
      <w:rFonts w:cs="Courier New"/>
    </w:rPr>
  </w:style>
  <w:style w:type="character" w:customStyle="1" w:styleId="ListLabel3664">
    <w:name w:val="ListLabel 3664"/>
    <w:qFormat/>
    <w:rPr>
      <w:rFonts w:cs="Wingdings"/>
    </w:rPr>
  </w:style>
  <w:style w:type="character" w:customStyle="1" w:styleId="ListLabel3665">
    <w:name w:val="ListLabel 3665"/>
    <w:qFormat/>
    <w:rPr>
      <w:rFonts w:cs="Symbol"/>
    </w:rPr>
  </w:style>
  <w:style w:type="character" w:customStyle="1" w:styleId="ListLabel3666">
    <w:name w:val="ListLabel 3666"/>
    <w:qFormat/>
    <w:rPr>
      <w:rFonts w:cs="Courier New"/>
    </w:rPr>
  </w:style>
  <w:style w:type="character" w:customStyle="1" w:styleId="ListLabel3667">
    <w:name w:val="ListLabel 3667"/>
    <w:qFormat/>
    <w:rPr>
      <w:rFonts w:cs="Wingdings"/>
    </w:rPr>
  </w:style>
  <w:style w:type="character" w:customStyle="1" w:styleId="ListLabel3668">
    <w:name w:val="ListLabel 3668"/>
    <w:qFormat/>
    <w:rPr>
      <w:rFonts w:cs="Symbol"/>
    </w:rPr>
  </w:style>
  <w:style w:type="character" w:customStyle="1" w:styleId="ListLabel3669">
    <w:name w:val="ListLabel 3669"/>
    <w:qFormat/>
    <w:rPr>
      <w:rFonts w:cs="Courier New"/>
    </w:rPr>
  </w:style>
  <w:style w:type="character" w:customStyle="1" w:styleId="ListLabel3670">
    <w:name w:val="ListLabel 3670"/>
    <w:qFormat/>
    <w:rPr>
      <w:rFonts w:cs="Wingdings"/>
    </w:rPr>
  </w:style>
  <w:style w:type="character" w:customStyle="1" w:styleId="ListLabel3671">
    <w:name w:val="ListLabel 3671"/>
    <w:qFormat/>
    <w:rPr>
      <w:rFonts w:cs="Wingdings"/>
      <w:b/>
      <w:sz w:val="22"/>
    </w:rPr>
  </w:style>
  <w:style w:type="character" w:customStyle="1" w:styleId="ListLabel3672">
    <w:name w:val="ListLabel 3672"/>
    <w:qFormat/>
    <w:rPr>
      <w:rFonts w:cs="Courier New"/>
    </w:rPr>
  </w:style>
  <w:style w:type="character" w:customStyle="1" w:styleId="ListLabel3673">
    <w:name w:val="ListLabel 3673"/>
    <w:qFormat/>
    <w:rPr>
      <w:rFonts w:cs="Wingdings"/>
    </w:rPr>
  </w:style>
  <w:style w:type="character" w:customStyle="1" w:styleId="ListLabel3674">
    <w:name w:val="ListLabel 3674"/>
    <w:qFormat/>
    <w:rPr>
      <w:rFonts w:cs="Symbol"/>
    </w:rPr>
  </w:style>
  <w:style w:type="character" w:customStyle="1" w:styleId="ListLabel3675">
    <w:name w:val="ListLabel 3675"/>
    <w:qFormat/>
    <w:rPr>
      <w:rFonts w:cs="Courier New"/>
    </w:rPr>
  </w:style>
  <w:style w:type="character" w:customStyle="1" w:styleId="ListLabel3676">
    <w:name w:val="ListLabel 3676"/>
    <w:qFormat/>
    <w:rPr>
      <w:rFonts w:cs="Wingdings"/>
    </w:rPr>
  </w:style>
  <w:style w:type="character" w:customStyle="1" w:styleId="ListLabel3677">
    <w:name w:val="ListLabel 3677"/>
    <w:qFormat/>
    <w:rPr>
      <w:rFonts w:cs="Symbol"/>
    </w:rPr>
  </w:style>
  <w:style w:type="character" w:customStyle="1" w:styleId="ListLabel3678">
    <w:name w:val="ListLabel 3678"/>
    <w:qFormat/>
    <w:rPr>
      <w:rFonts w:cs="Courier New"/>
    </w:rPr>
  </w:style>
  <w:style w:type="character" w:customStyle="1" w:styleId="ListLabel3679">
    <w:name w:val="ListLabel 3679"/>
    <w:qFormat/>
    <w:rPr>
      <w:rFonts w:cs="Wingdings"/>
    </w:rPr>
  </w:style>
  <w:style w:type="character" w:customStyle="1" w:styleId="ListLabel3680">
    <w:name w:val="ListLabel 3680"/>
    <w:qFormat/>
    <w:rPr>
      <w:rFonts w:ascii="Arial" w:hAnsi="Arial" w:cs="Wingdings"/>
      <w:b/>
      <w:sz w:val="22"/>
    </w:rPr>
  </w:style>
  <w:style w:type="character" w:customStyle="1" w:styleId="ListLabel3681">
    <w:name w:val="ListLabel 3681"/>
    <w:qFormat/>
    <w:rPr>
      <w:rFonts w:cs="Courier New"/>
    </w:rPr>
  </w:style>
  <w:style w:type="character" w:customStyle="1" w:styleId="ListLabel3682">
    <w:name w:val="ListLabel 3682"/>
    <w:qFormat/>
    <w:rPr>
      <w:rFonts w:cs="Wingdings"/>
    </w:rPr>
  </w:style>
  <w:style w:type="character" w:customStyle="1" w:styleId="ListLabel3683">
    <w:name w:val="ListLabel 3683"/>
    <w:qFormat/>
    <w:rPr>
      <w:rFonts w:cs="Symbol"/>
    </w:rPr>
  </w:style>
  <w:style w:type="character" w:customStyle="1" w:styleId="ListLabel3684">
    <w:name w:val="ListLabel 3684"/>
    <w:qFormat/>
    <w:rPr>
      <w:rFonts w:cs="Courier New"/>
    </w:rPr>
  </w:style>
  <w:style w:type="character" w:customStyle="1" w:styleId="ListLabel3685">
    <w:name w:val="ListLabel 3685"/>
    <w:qFormat/>
    <w:rPr>
      <w:rFonts w:cs="Wingdings"/>
    </w:rPr>
  </w:style>
  <w:style w:type="character" w:customStyle="1" w:styleId="ListLabel3686">
    <w:name w:val="ListLabel 3686"/>
    <w:qFormat/>
    <w:rPr>
      <w:rFonts w:cs="Symbol"/>
    </w:rPr>
  </w:style>
  <w:style w:type="character" w:customStyle="1" w:styleId="ListLabel3687">
    <w:name w:val="ListLabel 3687"/>
    <w:qFormat/>
    <w:rPr>
      <w:rFonts w:cs="Courier New"/>
    </w:rPr>
  </w:style>
  <w:style w:type="character" w:customStyle="1" w:styleId="ListLabel3688">
    <w:name w:val="ListLabel 3688"/>
    <w:qFormat/>
    <w:rPr>
      <w:rFonts w:cs="Wingdings"/>
    </w:rPr>
  </w:style>
  <w:style w:type="character" w:customStyle="1" w:styleId="ListLabel3689">
    <w:name w:val="ListLabel 3689"/>
    <w:qFormat/>
    <w:rPr>
      <w:rFonts w:ascii="Arial" w:hAnsi="Arial" w:cs="Wingdings"/>
      <w:b/>
      <w:sz w:val="22"/>
    </w:rPr>
  </w:style>
  <w:style w:type="character" w:customStyle="1" w:styleId="ListLabel3690">
    <w:name w:val="ListLabel 3690"/>
    <w:qFormat/>
    <w:rPr>
      <w:rFonts w:cs="Courier New"/>
    </w:rPr>
  </w:style>
  <w:style w:type="character" w:customStyle="1" w:styleId="ListLabel3691">
    <w:name w:val="ListLabel 3691"/>
    <w:qFormat/>
    <w:rPr>
      <w:rFonts w:cs="Wingdings"/>
    </w:rPr>
  </w:style>
  <w:style w:type="character" w:customStyle="1" w:styleId="ListLabel3692">
    <w:name w:val="ListLabel 3692"/>
    <w:qFormat/>
    <w:rPr>
      <w:rFonts w:cs="Symbol"/>
    </w:rPr>
  </w:style>
  <w:style w:type="character" w:customStyle="1" w:styleId="ListLabel3693">
    <w:name w:val="ListLabel 3693"/>
    <w:qFormat/>
    <w:rPr>
      <w:rFonts w:cs="Courier New"/>
    </w:rPr>
  </w:style>
  <w:style w:type="character" w:customStyle="1" w:styleId="ListLabel3694">
    <w:name w:val="ListLabel 3694"/>
    <w:qFormat/>
    <w:rPr>
      <w:rFonts w:cs="Wingdings"/>
    </w:rPr>
  </w:style>
  <w:style w:type="character" w:customStyle="1" w:styleId="ListLabel3695">
    <w:name w:val="ListLabel 3695"/>
    <w:qFormat/>
    <w:rPr>
      <w:rFonts w:cs="Symbol"/>
    </w:rPr>
  </w:style>
  <w:style w:type="character" w:customStyle="1" w:styleId="ListLabel3696">
    <w:name w:val="ListLabel 3696"/>
    <w:qFormat/>
    <w:rPr>
      <w:rFonts w:cs="Courier New"/>
    </w:rPr>
  </w:style>
  <w:style w:type="character" w:customStyle="1" w:styleId="ListLabel3697">
    <w:name w:val="ListLabel 3697"/>
    <w:qFormat/>
    <w:rPr>
      <w:rFonts w:cs="Wingdings"/>
    </w:rPr>
  </w:style>
  <w:style w:type="character" w:customStyle="1" w:styleId="ListLabel3698">
    <w:name w:val="ListLabel 3698"/>
    <w:qFormat/>
    <w:rPr>
      <w:rFonts w:ascii="Arial" w:hAnsi="Arial" w:cs="Wingdings"/>
      <w:sz w:val="22"/>
    </w:rPr>
  </w:style>
  <w:style w:type="character" w:customStyle="1" w:styleId="ListLabel3699">
    <w:name w:val="ListLabel 3699"/>
    <w:qFormat/>
    <w:rPr>
      <w:rFonts w:cs="Courier New"/>
    </w:rPr>
  </w:style>
  <w:style w:type="character" w:customStyle="1" w:styleId="ListLabel3700">
    <w:name w:val="ListLabel 3700"/>
    <w:qFormat/>
    <w:rPr>
      <w:rFonts w:cs="Wingdings"/>
    </w:rPr>
  </w:style>
  <w:style w:type="character" w:customStyle="1" w:styleId="ListLabel3701">
    <w:name w:val="ListLabel 3701"/>
    <w:qFormat/>
    <w:rPr>
      <w:rFonts w:cs="Symbol"/>
    </w:rPr>
  </w:style>
  <w:style w:type="character" w:customStyle="1" w:styleId="ListLabel3702">
    <w:name w:val="ListLabel 3702"/>
    <w:qFormat/>
    <w:rPr>
      <w:rFonts w:cs="Courier New"/>
    </w:rPr>
  </w:style>
  <w:style w:type="character" w:customStyle="1" w:styleId="ListLabel3703">
    <w:name w:val="ListLabel 3703"/>
    <w:qFormat/>
    <w:rPr>
      <w:rFonts w:cs="Wingdings"/>
    </w:rPr>
  </w:style>
  <w:style w:type="character" w:customStyle="1" w:styleId="ListLabel3704">
    <w:name w:val="ListLabel 3704"/>
    <w:qFormat/>
    <w:rPr>
      <w:rFonts w:cs="Symbol"/>
    </w:rPr>
  </w:style>
  <w:style w:type="character" w:customStyle="1" w:styleId="ListLabel3705">
    <w:name w:val="ListLabel 3705"/>
    <w:qFormat/>
    <w:rPr>
      <w:rFonts w:cs="Courier New"/>
    </w:rPr>
  </w:style>
  <w:style w:type="character" w:customStyle="1" w:styleId="ListLabel3706">
    <w:name w:val="ListLabel 3706"/>
    <w:qFormat/>
    <w:rPr>
      <w:rFonts w:cs="Wingdings"/>
    </w:rPr>
  </w:style>
  <w:style w:type="character" w:customStyle="1" w:styleId="ListLabel3707">
    <w:name w:val="ListLabel 3707"/>
    <w:qFormat/>
    <w:rPr>
      <w:rFonts w:ascii="Arial" w:hAnsi="Arial" w:cs="Wingdings"/>
      <w:sz w:val="22"/>
    </w:rPr>
  </w:style>
  <w:style w:type="character" w:customStyle="1" w:styleId="ListLabel3708">
    <w:name w:val="ListLabel 3708"/>
    <w:qFormat/>
    <w:rPr>
      <w:rFonts w:cs="Courier New"/>
    </w:rPr>
  </w:style>
  <w:style w:type="character" w:customStyle="1" w:styleId="ListLabel3709">
    <w:name w:val="ListLabel 3709"/>
    <w:qFormat/>
    <w:rPr>
      <w:rFonts w:cs="Wingdings"/>
    </w:rPr>
  </w:style>
  <w:style w:type="character" w:customStyle="1" w:styleId="ListLabel3710">
    <w:name w:val="ListLabel 3710"/>
    <w:qFormat/>
    <w:rPr>
      <w:rFonts w:cs="Symbol"/>
    </w:rPr>
  </w:style>
  <w:style w:type="character" w:customStyle="1" w:styleId="ListLabel3711">
    <w:name w:val="ListLabel 3711"/>
    <w:qFormat/>
    <w:rPr>
      <w:rFonts w:cs="Courier New"/>
    </w:rPr>
  </w:style>
  <w:style w:type="character" w:customStyle="1" w:styleId="ListLabel3712">
    <w:name w:val="ListLabel 3712"/>
    <w:qFormat/>
    <w:rPr>
      <w:rFonts w:cs="Wingdings"/>
    </w:rPr>
  </w:style>
  <w:style w:type="character" w:customStyle="1" w:styleId="ListLabel3713">
    <w:name w:val="ListLabel 3713"/>
    <w:qFormat/>
    <w:rPr>
      <w:rFonts w:cs="Symbol"/>
    </w:rPr>
  </w:style>
  <w:style w:type="character" w:customStyle="1" w:styleId="ListLabel3714">
    <w:name w:val="ListLabel 3714"/>
    <w:qFormat/>
    <w:rPr>
      <w:rFonts w:cs="Courier New"/>
    </w:rPr>
  </w:style>
  <w:style w:type="character" w:customStyle="1" w:styleId="ListLabel3715">
    <w:name w:val="ListLabel 3715"/>
    <w:qFormat/>
    <w:rPr>
      <w:rFonts w:cs="Wingdings"/>
    </w:rPr>
  </w:style>
  <w:style w:type="character" w:customStyle="1" w:styleId="ListLabel3716">
    <w:name w:val="ListLabel 3716"/>
    <w:qFormat/>
    <w:rPr>
      <w:rFonts w:ascii="Arial" w:hAnsi="Arial" w:cs="Wingdings"/>
      <w:b/>
      <w:sz w:val="22"/>
    </w:rPr>
  </w:style>
  <w:style w:type="character" w:customStyle="1" w:styleId="ListLabel3717">
    <w:name w:val="ListLabel 3717"/>
    <w:qFormat/>
    <w:rPr>
      <w:rFonts w:cs="Courier New"/>
    </w:rPr>
  </w:style>
  <w:style w:type="character" w:customStyle="1" w:styleId="ListLabel3718">
    <w:name w:val="ListLabel 3718"/>
    <w:qFormat/>
    <w:rPr>
      <w:rFonts w:cs="Wingdings"/>
    </w:rPr>
  </w:style>
  <w:style w:type="character" w:customStyle="1" w:styleId="ListLabel3719">
    <w:name w:val="ListLabel 3719"/>
    <w:qFormat/>
    <w:rPr>
      <w:rFonts w:cs="Symbol"/>
    </w:rPr>
  </w:style>
  <w:style w:type="character" w:customStyle="1" w:styleId="ListLabel3720">
    <w:name w:val="ListLabel 3720"/>
    <w:qFormat/>
    <w:rPr>
      <w:rFonts w:cs="Courier New"/>
    </w:rPr>
  </w:style>
  <w:style w:type="character" w:customStyle="1" w:styleId="ListLabel3721">
    <w:name w:val="ListLabel 3721"/>
    <w:qFormat/>
    <w:rPr>
      <w:rFonts w:cs="Wingdings"/>
    </w:rPr>
  </w:style>
  <w:style w:type="character" w:customStyle="1" w:styleId="ListLabel3722">
    <w:name w:val="ListLabel 3722"/>
    <w:qFormat/>
    <w:rPr>
      <w:rFonts w:cs="Symbol"/>
    </w:rPr>
  </w:style>
  <w:style w:type="character" w:customStyle="1" w:styleId="ListLabel3723">
    <w:name w:val="ListLabel 3723"/>
    <w:qFormat/>
    <w:rPr>
      <w:rFonts w:cs="Courier New"/>
    </w:rPr>
  </w:style>
  <w:style w:type="character" w:customStyle="1" w:styleId="ListLabel3724">
    <w:name w:val="ListLabel 3724"/>
    <w:qFormat/>
    <w:rPr>
      <w:rFonts w:cs="Wingdings"/>
    </w:rPr>
  </w:style>
  <w:style w:type="character" w:customStyle="1" w:styleId="ListLabel3725">
    <w:name w:val="ListLabel 3725"/>
    <w:qFormat/>
    <w:rPr>
      <w:rFonts w:ascii="Arial" w:hAnsi="Arial" w:cs="Wingdings"/>
      <w:b/>
      <w:sz w:val="22"/>
    </w:rPr>
  </w:style>
  <w:style w:type="character" w:customStyle="1" w:styleId="ListLabel3726">
    <w:name w:val="ListLabel 3726"/>
    <w:qFormat/>
    <w:rPr>
      <w:rFonts w:cs="Courier New"/>
    </w:rPr>
  </w:style>
  <w:style w:type="character" w:customStyle="1" w:styleId="ListLabel3727">
    <w:name w:val="ListLabel 3727"/>
    <w:qFormat/>
    <w:rPr>
      <w:rFonts w:cs="Wingdings"/>
    </w:rPr>
  </w:style>
  <w:style w:type="character" w:customStyle="1" w:styleId="ListLabel3728">
    <w:name w:val="ListLabel 3728"/>
    <w:qFormat/>
    <w:rPr>
      <w:rFonts w:cs="Symbol"/>
    </w:rPr>
  </w:style>
  <w:style w:type="character" w:customStyle="1" w:styleId="ListLabel3729">
    <w:name w:val="ListLabel 3729"/>
    <w:qFormat/>
    <w:rPr>
      <w:rFonts w:cs="Courier New"/>
    </w:rPr>
  </w:style>
  <w:style w:type="character" w:customStyle="1" w:styleId="ListLabel3730">
    <w:name w:val="ListLabel 3730"/>
    <w:qFormat/>
    <w:rPr>
      <w:rFonts w:cs="Wingdings"/>
    </w:rPr>
  </w:style>
  <w:style w:type="character" w:customStyle="1" w:styleId="ListLabel3731">
    <w:name w:val="ListLabel 3731"/>
    <w:qFormat/>
    <w:rPr>
      <w:rFonts w:cs="Symbol"/>
    </w:rPr>
  </w:style>
  <w:style w:type="character" w:customStyle="1" w:styleId="ListLabel3732">
    <w:name w:val="ListLabel 3732"/>
    <w:qFormat/>
    <w:rPr>
      <w:rFonts w:cs="Courier New"/>
    </w:rPr>
  </w:style>
  <w:style w:type="character" w:customStyle="1" w:styleId="ListLabel3733">
    <w:name w:val="ListLabel 3733"/>
    <w:qFormat/>
    <w:rPr>
      <w:rFonts w:cs="Wingdings"/>
    </w:rPr>
  </w:style>
  <w:style w:type="character" w:customStyle="1" w:styleId="ListLabel3734">
    <w:name w:val="ListLabel 3734"/>
    <w:qFormat/>
    <w:rPr>
      <w:rFonts w:ascii="Arial" w:hAnsi="Arial" w:cs="Wingdings"/>
      <w:b/>
      <w:sz w:val="22"/>
    </w:rPr>
  </w:style>
  <w:style w:type="character" w:customStyle="1" w:styleId="ListLabel3735">
    <w:name w:val="ListLabel 3735"/>
    <w:qFormat/>
    <w:rPr>
      <w:rFonts w:cs="Courier New"/>
    </w:rPr>
  </w:style>
  <w:style w:type="character" w:customStyle="1" w:styleId="ListLabel3736">
    <w:name w:val="ListLabel 3736"/>
    <w:qFormat/>
    <w:rPr>
      <w:rFonts w:cs="Wingdings"/>
    </w:rPr>
  </w:style>
  <w:style w:type="character" w:customStyle="1" w:styleId="ListLabel3737">
    <w:name w:val="ListLabel 3737"/>
    <w:qFormat/>
    <w:rPr>
      <w:rFonts w:cs="Symbol"/>
    </w:rPr>
  </w:style>
  <w:style w:type="character" w:customStyle="1" w:styleId="ListLabel3738">
    <w:name w:val="ListLabel 3738"/>
    <w:qFormat/>
    <w:rPr>
      <w:rFonts w:cs="Courier New"/>
    </w:rPr>
  </w:style>
  <w:style w:type="character" w:customStyle="1" w:styleId="ListLabel3739">
    <w:name w:val="ListLabel 3739"/>
    <w:qFormat/>
    <w:rPr>
      <w:rFonts w:cs="Wingdings"/>
    </w:rPr>
  </w:style>
  <w:style w:type="character" w:customStyle="1" w:styleId="ListLabel3740">
    <w:name w:val="ListLabel 3740"/>
    <w:qFormat/>
    <w:rPr>
      <w:rFonts w:cs="Symbol"/>
    </w:rPr>
  </w:style>
  <w:style w:type="character" w:customStyle="1" w:styleId="ListLabel3741">
    <w:name w:val="ListLabel 3741"/>
    <w:qFormat/>
    <w:rPr>
      <w:rFonts w:cs="Courier New"/>
    </w:rPr>
  </w:style>
  <w:style w:type="character" w:customStyle="1" w:styleId="ListLabel3742">
    <w:name w:val="ListLabel 3742"/>
    <w:qFormat/>
    <w:rPr>
      <w:rFonts w:cs="Wingdings"/>
    </w:rPr>
  </w:style>
  <w:style w:type="character" w:customStyle="1" w:styleId="ListLabel3743">
    <w:name w:val="ListLabel 3743"/>
    <w:qFormat/>
    <w:rPr>
      <w:rFonts w:ascii="Arial" w:hAnsi="Arial" w:cs="Calibri"/>
      <w:sz w:val="22"/>
    </w:rPr>
  </w:style>
  <w:style w:type="character" w:customStyle="1" w:styleId="ListLabel3744">
    <w:name w:val="ListLabel 3744"/>
    <w:qFormat/>
    <w:rPr>
      <w:rFonts w:cs="Courier New"/>
    </w:rPr>
  </w:style>
  <w:style w:type="character" w:customStyle="1" w:styleId="ListLabel3745">
    <w:name w:val="ListLabel 3745"/>
    <w:qFormat/>
    <w:rPr>
      <w:rFonts w:cs="Wingdings"/>
    </w:rPr>
  </w:style>
  <w:style w:type="character" w:customStyle="1" w:styleId="ListLabel3746">
    <w:name w:val="ListLabel 3746"/>
    <w:qFormat/>
    <w:rPr>
      <w:rFonts w:cs="Symbol"/>
    </w:rPr>
  </w:style>
  <w:style w:type="character" w:customStyle="1" w:styleId="ListLabel3747">
    <w:name w:val="ListLabel 3747"/>
    <w:qFormat/>
    <w:rPr>
      <w:rFonts w:cs="Courier New"/>
    </w:rPr>
  </w:style>
  <w:style w:type="character" w:customStyle="1" w:styleId="ListLabel3748">
    <w:name w:val="ListLabel 3748"/>
    <w:qFormat/>
    <w:rPr>
      <w:rFonts w:cs="Wingdings"/>
    </w:rPr>
  </w:style>
  <w:style w:type="character" w:customStyle="1" w:styleId="ListLabel3749">
    <w:name w:val="ListLabel 3749"/>
    <w:qFormat/>
    <w:rPr>
      <w:rFonts w:cs="Symbol"/>
    </w:rPr>
  </w:style>
  <w:style w:type="character" w:customStyle="1" w:styleId="ListLabel3750">
    <w:name w:val="ListLabel 3750"/>
    <w:qFormat/>
    <w:rPr>
      <w:rFonts w:cs="Courier New"/>
    </w:rPr>
  </w:style>
  <w:style w:type="character" w:customStyle="1" w:styleId="ListLabel3751">
    <w:name w:val="ListLabel 3751"/>
    <w:qFormat/>
    <w:rPr>
      <w:rFonts w:cs="Wingdings"/>
    </w:rPr>
  </w:style>
  <w:style w:type="character" w:customStyle="1" w:styleId="ListLabel3752">
    <w:name w:val="ListLabel 3752"/>
    <w:qFormat/>
    <w:rPr>
      <w:rFonts w:ascii="Arial" w:hAnsi="Arial" w:cs="Wingdings"/>
      <w:sz w:val="22"/>
    </w:rPr>
  </w:style>
  <w:style w:type="character" w:customStyle="1" w:styleId="ListLabel3753">
    <w:name w:val="ListLabel 3753"/>
    <w:qFormat/>
    <w:rPr>
      <w:rFonts w:cs="Courier New"/>
    </w:rPr>
  </w:style>
  <w:style w:type="character" w:customStyle="1" w:styleId="ListLabel3754">
    <w:name w:val="ListLabel 3754"/>
    <w:qFormat/>
    <w:rPr>
      <w:rFonts w:cs="Wingdings"/>
    </w:rPr>
  </w:style>
  <w:style w:type="character" w:customStyle="1" w:styleId="ListLabel3755">
    <w:name w:val="ListLabel 3755"/>
    <w:qFormat/>
    <w:rPr>
      <w:rFonts w:cs="Symbol"/>
    </w:rPr>
  </w:style>
  <w:style w:type="character" w:customStyle="1" w:styleId="ListLabel3756">
    <w:name w:val="ListLabel 3756"/>
    <w:qFormat/>
    <w:rPr>
      <w:rFonts w:cs="Courier New"/>
    </w:rPr>
  </w:style>
  <w:style w:type="character" w:customStyle="1" w:styleId="ListLabel3757">
    <w:name w:val="ListLabel 3757"/>
    <w:qFormat/>
    <w:rPr>
      <w:rFonts w:cs="Wingdings"/>
    </w:rPr>
  </w:style>
  <w:style w:type="character" w:customStyle="1" w:styleId="ListLabel3758">
    <w:name w:val="ListLabel 3758"/>
    <w:qFormat/>
    <w:rPr>
      <w:rFonts w:cs="Symbol"/>
    </w:rPr>
  </w:style>
  <w:style w:type="character" w:customStyle="1" w:styleId="ListLabel3759">
    <w:name w:val="ListLabel 3759"/>
    <w:qFormat/>
    <w:rPr>
      <w:rFonts w:cs="Courier New"/>
    </w:rPr>
  </w:style>
  <w:style w:type="character" w:customStyle="1" w:styleId="ListLabel3760">
    <w:name w:val="ListLabel 3760"/>
    <w:qFormat/>
    <w:rPr>
      <w:rFonts w:cs="Wingdings"/>
    </w:rPr>
  </w:style>
  <w:style w:type="character" w:customStyle="1" w:styleId="ListLabel3761">
    <w:name w:val="ListLabel 3761"/>
    <w:qFormat/>
    <w:rPr>
      <w:rFonts w:cs="Wingdings"/>
      <w:sz w:val="22"/>
    </w:rPr>
  </w:style>
  <w:style w:type="character" w:customStyle="1" w:styleId="ListLabel3762">
    <w:name w:val="ListLabel 3762"/>
    <w:qFormat/>
    <w:rPr>
      <w:rFonts w:cs="Courier New"/>
    </w:rPr>
  </w:style>
  <w:style w:type="character" w:customStyle="1" w:styleId="ListLabel3763">
    <w:name w:val="ListLabel 3763"/>
    <w:qFormat/>
    <w:rPr>
      <w:rFonts w:cs="Wingdings"/>
    </w:rPr>
  </w:style>
  <w:style w:type="character" w:customStyle="1" w:styleId="ListLabel3764">
    <w:name w:val="ListLabel 3764"/>
    <w:qFormat/>
    <w:rPr>
      <w:rFonts w:cs="Symbol"/>
    </w:rPr>
  </w:style>
  <w:style w:type="character" w:customStyle="1" w:styleId="ListLabel3765">
    <w:name w:val="ListLabel 3765"/>
    <w:qFormat/>
    <w:rPr>
      <w:rFonts w:cs="Courier New"/>
    </w:rPr>
  </w:style>
  <w:style w:type="character" w:customStyle="1" w:styleId="ListLabel3766">
    <w:name w:val="ListLabel 3766"/>
    <w:qFormat/>
    <w:rPr>
      <w:rFonts w:cs="Wingdings"/>
    </w:rPr>
  </w:style>
  <w:style w:type="character" w:customStyle="1" w:styleId="ListLabel3767">
    <w:name w:val="ListLabel 3767"/>
    <w:qFormat/>
    <w:rPr>
      <w:rFonts w:cs="Symbol"/>
    </w:rPr>
  </w:style>
  <w:style w:type="character" w:customStyle="1" w:styleId="ListLabel3768">
    <w:name w:val="ListLabel 3768"/>
    <w:qFormat/>
    <w:rPr>
      <w:rFonts w:cs="Courier New"/>
    </w:rPr>
  </w:style>
  <w:style w:type="character" w:customStyle="1" w:styleId="ListLabel3769">
    <w:name w:val="ListLabel 3769"/>
    <w:qFormat/>
    <w:rPr>
      <w:rFonts w:cs="Wingdings"/>
    </w:rPr>
  </w:style>
  <w:style w:type="character" w:customStyle="1" w:styleId="ListLabel3770">
    <w:name w:val="ListLabel 3770"/>
    <w:qFormat/>
    <w:rPr>
      <w:rFonts w:ascii="Arial" w:hAnsi="Arial" w:cs="Wingdings"/>
      <w:b w:val="0"/>
      <w:i w:val="0"/>
      <w:strike w:val="0"/>
      <w:dstrike w:val="0"/>
      <w:color w:val="000000"/>
      <w:position w:val="0"/>
      <w:sz w:val="16"/>
      <w:szCs w:val="16"/>
      <w:u w:val="none"/>
      <w:vertAlign w:val="baseline"/>
    </w:rPr>
  </w:style>
  <w:style w:type="character" w:customStyle="1" w:styleId="ListLabel3771">
    <w:name w:val="ListLabel 3771"/>
    <w:qFormat/>
    <w:rPr>
      <w:rFonts w:cs="Wingdings"/>
      <w:b w:val="0"/>
      <w:i w:val="0"/>
      <w:strike w:val="0"/>
      <w:dstrike w:val="0"/>
      <w:color w:val="000000"/>
      <w:position w:val="0"/>
      <w:sz w:val="16"/>
      <w:szCs w:val="16"/>
      <w:u w:val="none"/>
      <w:vertAlign w:val="baseline"/>
    </w:rPr>
  </w:style>
  <w:style w:type="character" w:customStyle="1" w:styleId="ListLabel3772">
    <w:name w:val="ListLabel 3772"/>
    <w:qFormat/>
    <w:rPr>
      <w:rFonts w:cs="Wingdings"/>
      <w:b w:val="0"/>
      <w:i w:val="0"/>
      <w:strike w:val="0"/>
      <w:dstrike w:val="0"/>
      <w:color w:val="000000"/>
      <w:position w:val="0"/>
      <w:sz w:val="16"/>
      <w:szCs w:val="16"/>
      <w:u w:val="none"/>
      <w:vertAlign w:val="baseline"/>
    </w:rPr>
  </w:style>
  <w:style w:type="character" w:customStyle="1" w:styleId="ListLabel3773">
    <w:name w:val="ListLabel 3773"/>
    <w:qFormat/>
    <w:rPr>
      <w:rFonts w:cs="Wingdings"/>
      <w:b w:val="0"/>
      <w:i w:val="0"/>
      <w:strike w:val="0"/>
      <w:dstrike w:val="0"/>
      <w:color w:val="000000"/>
      <w:position w:val="0"/>
      <w:sz w:val="16"/>
      <w:szCs w:val="16"/>
      <w:u w:val="none"/>
      <w:vertAlign w:val="baseline"/>
    </w:rPr>
  </w:style>
  <w:style w:type="character" w:customStyle="1" w:styleId="ListLabel3774">
    <w:name w:val="ListLabel 3774"/>
    <w:qFormat/>
    <w:rPr>
      <w:rFonts w:cs="Wingdings"/>
      <w:b w:val="0"/>
      <w:i w:val="0"/>
      <w:strike w:val="0"/>
      <w:dstrike w:val="0"/>
      <w:color w:val="000000"/>
      <w:position w:val="0"/>
      <w:sz w:val="16"/>
      <w:szCs w:val="16"/>
      <w:u w:val="none"/>
      <w:vertAlign w:val="baseline"/>
    </w:rPr>
  </w:style>
  <w:style w:type="character" w:customStyle="1" w:styleId="ListLabel3775">
    <w:name w:val="ListLabel 3775"/>
    <w:qFormat/>
    <w:rPr>
      <w:rFonts w:cs="Wingdings"/>
      <w:b w:val="0"/>
      <w:i w:val="0"/>
      <w:strike w:val="0"/>
      <w:dstrike w:val="0"/>
      <w:color w:val="000000"/>
      <w:position w:val="0"/>
      <w:sz w:val="16"/>
      <w:szCs w:val="16"/>
      <w:u w:val="none"/>
      <w:vertAlign w:val="baseline"/>
    </w:rPr>
  </w:style>
  <w:style w:type="character" w:customStyle="1" w:styleId="ListLabel3776">
    <w:name w:val="ListLabel 3776"/>
    <w:qFormat/>
    <w:rPr>
      <w:rFonts w:cs="Wingdings"/>
      <w:b w:val="0"/>
      <w:i w:val="0"/>
      <w:strike w:val="0"/>
      <w:dstrike w:val="0"/>
      <w:color w:val="000000"/>
      <w:position w:val="0"/>
      <w:sz w:val="16"/>
      <w:szCs w:val="16"/>
      <w:u w:val="none"/>
      <w:vertAlign w:val="baseline"/>
    </w:rPr>
  </w:style>
  <w:style w:type="character" w:customStyle="1" w:styleId="ListLabel3777">
    <w:name w:val="ListLabel 3777"/>
    <w:qFormat/>
    <w:rPr>
      <w:rFonts w:cs="Wingdings"/>
      <w:b w:val="0"/>
      <w:i w:val="0"/>
      <w:strike w:val="0"/>
      <w:dstrike w:val="0"/>
      <w:color w:val="000000"/>
      <w:position w:val="0"/>
      <w:sz w:val="16"/>
      <w:szCs w:val="16"/>
      <w:u w:val="none"/>
      <w:vertAlign w:val="baseline"/>
    </w:rPr>
  </w:style>
  <w:style w:type="character" w:customStyle="1" w:styleId="ListLabel3778">
    <w:name w:val="ListLabel 3778"/>
    <w:qFormat/>
    <w:rPr>
      <w:rFonts w:cs="Wingdings"/>
      <w:b w:val="0"/>
      <w:i w:val="0"/>
      <w:strike w:val="0"/>
      <w:dstrike w:val="0"/>
      <w:color w:val="000000"/>
      <w:position w:val="0"/>
      <w:sz w:val="16"/>
      <w:szCs w:val="16"/>
      <w:u w:val="none"/>
      <w:vertAlign w:val="baseline"/>
    </w:rPr>
  </w:style>
  <w:style w:type="character" w:customStyle="1" w:styleId="ListLabel3779">
    <w:name w:val="ListLabel 3779"/>
    <w:qFormat/>
    <w:rPr>
      <w:rFonts w:cs="Liberation Serif"/>
      <w:b w:val="0"/>
      <w:i w:val="0"/>
      <w:strike w:val="0"/>
      <w:dstrike w:val="0"/>
      <w:color w:val="000000"/>
      <w:position w:val="0"/>
      <w:sz w:val="20"/>
      <w:szCs w:val="20"/>
      <w:u w:val="none"/>
      <w:vertAlign w:val="baseline"/>
    </w:rPr>
  </w:style>
  <w:style w:type="character" w:customStyle="1" w:styleId="ListLabel3780">
    <w:name w:val="ListLabel 3780"/>
    <w:qFormat/>
    <w:rPr>
      <w:rFonts w:cs="Liberation Serif"/>
      <w:b w:val="0"/>
      <w:i w:val="0"/>
      <w:strike w:val="0"/>
      <w:dstrike w:val="0"/>
      <w:color w:val="000000"/>
      <w:position w:val="0"/>
      <w:sz w:val="20"/>
      <w:szCs w:val="20"/>
      <w:u w:val="none"/>
      <w:vertAlign w:val="baseline"/>
    </w:rPr>
  </w:style>
  <w:style w:type="character" w:customStyle="1" w:styleId="ListLabel3781">
    <w:name w:val="ListLabel 3781"/>
    <w:qFormat/>
    <w:rPr>
      <w:rFonts w:cs="Liberation Serif"/>
      <w:b w:val="0"/>
      <w:i w:val="0"/>
      <w:strike w:val="0"/>
      <w:dstrike w:val="0"/>
      <w:color w:val="000000"/>
      <w:position w:val="0"/>
      <w:sz w:val="20"/>
      <w:szCs w:val="20"/>
      <w:u w:val="none"/>
      <w:vertAlign w:val="baseline"/>
    </w:rPr>
  </w:style>
  <w:style w:type="character" w:customStyle="1" w:styleId="ListLabel3782">
    <w:name w:val="ListLabel 3782"/>
    <w:qFormat/>
    <w:rPr>
      <w:rFonts w:cs="Liberation Serif"/>
      <w:b w:val="0"/>
      <w:i w:val="0"/>
      <w:strike w:val="0"/>
      <w:dstrike w:val="0"/>
      <w:color w:val="000000"/>
      <w:position w:val="0"/>
      <w:sz w:val="20"/>
      <w:szCs w:val="20"/>
      <w:u w:val="none"/>
      <w:vertAlign w:val="baseline"/>
    </w:rPr>
  </w:style>
  <w:style w:type="character" w:customStyle="1" w:styleId="ListLabel3783">
    <w:name w:val="ListLabel 3783"/>
    <w:qFormat/>
    <w:rPr>
      <w:rFonts w:cs="Liberation Serif"/>
      <w:b w:val="0"/>
      <w:i w:val="0"/>
      <w:strike w:val="0"/>
      <w:dstrike w:val="0"/>
      <w:color w:val="000000"/>
      <w:position w:val="0"/>
      <w:sz w:val="20"/>
      <w:szCs w:val="20"/>
      <w:u w:val="none"/>
      <w:vertAlign w:val="baseline"/>
    </w:rPr>
  </w:style>
  <w:style w:type="character" w:customStyle="1" w:styleId="ListLabel3784">
    <w:name w:val="ListLabel 3784"/>
    <w:qFormat/>
    <w:rPr>
      <w:rFonts w:cs="Liberation Serif"/>
      <w:b w:val="0"/>
      <w:i w:val="0"/>
      <w:strike w:val="0"/>
      <w:dstrike w:val="0"/>
      <w:color w:val="000000"/>
      <w:position w:val="0"/>
      <w:sz w:val="20"/>
      <w:szCs w:val="20"/>
      <w:u w:val="none"/>
      <w:vertAlign w:val="baseline"/>
    </w:rPr>
  </w:style>
  <w:style w:type="character" w:customStyle="1" w:styleId="ListLabel3785">
    <w:name w:val="ListLabel 3785"/>
    <w:qFormat/>
    <w:rPr>
      <w:rFonts w:cs="Liberation Serif"/>
      <w:b w:val="0"/>
      <w:i w:val="0"/>
      <w:strike w:val="0"/>
      <w:dstrike w:val="0"/>
      <w:color w:val="000000"/>
      <w:position w:val="0"/>
      <w:sz w:val="20"/>
      <w:szCs w:val="20"/>
      <w:u w:val="none"/>
      <w:vertAlign w:val="baseline"/>
    </w:rPr>
  </w:style>
  <w:style w:type="character" w:customStyle="1" w:styleId="ListLabel3786">
    <w:name w:val="ListLabel 3786"/>
    <w:qFormat/>
    <w:rPr>
      <w:rFonts w:cs="Liberation Serif"/>
      <w:b w:val="0"/>
      <w:i w:val="0"/>
      <w:strike w:val="0"/>
      <w:dstrike w:val="0"/>
      <w:color w:val="000000"/>
      <w:position w:val="0"/>
      <w:sz w:val="20"/>
      <w:szCs w:val="20"/>
      <w:u w:val="none"/>
      <w:vertAlign w:val="baseline"/>
    </w:rPr>
  </w:style>
  <w:style w:type="character" w:customStyle="1" w:styleId="ListLabel3787">
    <w:name w:val="ListLabel 3787"/>
    <w:qFormat/>
    <w:rPr>
      <w:rFonts w:cs="Liberation Serif"/>
      <w:b w:val="0"/>
      <w:i w:val="0"/>
      <w:strike w:val="0"/>
      <w:dstrike w:val="0"/>
      <w:color w:val="000000"/>
      <w:position w:val="0"/>
      <w:sz w:val="20"/>
      <w:szCs w:val="20"/>
      <w:u w:val="none"/>
      <w:vertAlign w:val="baseline"/>
    </w:rPr>
  </w:style>
  <w:style w:type="character" w:customStyle="1" w:styleId="ListLabel3788">
    <w:name w:val="ListLabel 3788"/>
    <w:qFormat/>
    <w:rPr>
      <w:rFonts w:cs="Wingdings"/>
      <w:b w:val="0"/>
      <w:i w:val="0"/>
      <w:strike w:val="0"/>
      <w:dstrike w:val="0"/>
      <w:color w:val="000000"/>
      <w:position w:val="0"/>
      <w:sz w:val="16"/>
      <w:szCs w:val="16"/>
      <w:u w:val="none"/>
      <w:vertAlign w:val="baseline"/>
    </w:rPr>
  </w:style>
  <w:style w:type="character" w:customStyle="1" w:styleId="ListLabel3789">
    <w:name w:val="ListLabel 3789"/>
    <w:qFormat/>
    <w:rPr>
      <w:rFonts w:cs="Wingdings"/>
      <w:b w:val="0"/>
      <w:i w:val="0"/>
      <w:strike w:val="0"/>
      <w:dstrike w:val="0"/>
      <w:color w:val="000000"/>
      <w:position w:val="0"/>
      <w:sz w:val="16"/>
      <w:szCs w:val="16"/>
      <w:u w:val="none"/>
      <w:vertAlign w:val="baseline"/>
    </w:rPr>
  </w:style>
  <w:style w:type="character" w:customStyle="1" w:styleId="ListLabel3790">
    <w:name w:val="ListLabel 3790"/>
    <w:qFormat/>
    <w:rPr>
      <w:rFonts w:cs="Wingdings"/>
      <w:b w:val="0"/>
      <w:i w:val="0"/>
      <w:strike w:val="0"/>
      <w:dstrike w:val="0"/>
      <w:color w:val="000000"/>
      <w:position w:val="0"/>
      <w:sz w:val="16"/>
      <w:szCs w:val="16"/>
      <w:u w:val="none"/>
      <w:vertAlign w:val="baseline"/>
    </w:rPr>
  </w:style>
  <w:style w:type="character" w:customStyle="1" w:styleId="ListLabel3791">
    <w:name w:val="ListLabel 3791"/>
    <w:qFormat/>
    <w:rPr>
      <w:rFonts w:cs="Wingdings"/>
      <w:b w:val="0"/>
      <w:i w:val="0"/>
      <w:strike w:val="0"/>
      <w:dstrike w:val="0"/>
      <w:color w:val="000000"/>
      <w:position w:val="0"/>
      <w:sz w:val="16"/>
      <w:szCs w:val="16"/>
      <w:u w:val="none"/>
      <w:vertAlign w:val="baseline"/>
    </w:rPr>
  </w:style>
  <w:style w:type="character" w:customStyle="1" w:styleId="ListLabel3792">
    <w:name w:val="ListLabel 3792"/>
    <w:qFormat/>
    <w:rPr>
      <w:rFonts w:cs="Wingdings"/>
      <w:b w:val="0"/>
      <w:i w:val="0"/>
      <w:strike w:val="0"/>
      <w:dstrike w:val="0"/>
      <w:color w:val="000000"/>
      <w:position w:val="0"/>
      <w:sz w:val="16"/>
      <w:szCs w:val="16"/>
      <w:u w:val="none"/>
      <w:vertAlign w:val="baseline"/>
    </w:rPr>
  </w:style>
  <w:style w:type="character" w:customStyle="1" w:styleId="ListLabel3793">
    <w:name w:val="ListLabel 3793"/>
    <w:qFormat/>
    <w:rPr>
      <w:rFonts w:cs="Wingdings"/>
      <w:b w:val="0"/>
      <w:i w:val="0"/>
      <w:strike w:val="0"/>
      <w:dstrike w:val="0"/>
      <w:color w:val="000000"/>
      <w:position w:val="0"/>
      <w:sz w:val="16"/>
      <w:szCs w:val="16"/>
      <w:u w:val="none"/>
      <w:vertAlign w:val="baseline"/>
    </w:rPr>
  </w:style>
  <w:style w:type="character" w:customStyle="1" w:styleId="ListLabel3794">
    <w:name w:val="ListLabel 3794"/>
    <w:qFormat/>
    <w:rPr>
      <w:rFonts w:cs="Wingdings"/>
      <w:b w:val="0"/>
      <w:i w:val="0"/>
      <w:strike w:val="0"/>
      <w:dstrike w:val="0"/>
      <w:color w:val="000000"/>
      <w:position w:val="0"/>
      <w:sz w:val="16"/>
      <w:szCs w:val="16"/>
      <w:u w:val="none"/>
      <w:vertAlign w:val="baseline"/>
    </w:rPr>
  </w:style>
  <w:style w:type="character" w:customStyle="1" w:styleId="ListLabel3795">
    <w:name w:val="ListLabel 3795"/>
    <w:qFormat/>
    <w:rPr>
      <w:rFonts w:cs="Wingdings"/>
      <w:b w:val="0"/>
      <w:i w:val="0"/>
      <w:strike w:val="0"/>
      <w:dstrike w:val="0"/>
      <w:color w:val="000000"/>
      <w:position w:val="0"/>
      <w:sz w:val="16"/>
      <w:szCs w:val="16"/>
      <w:u w:val="none"/>
      <w:vertAlign w:val="baseline"/>
    </w:rPr>
  </w:style>
  <w:style w:type="character" w:customStyle="1" w:styleId="ListLabel3796">
    <w:name w:val="ListLabel 3796"/>
    <w:qFormat/>
    <w:rPr>
      <w:rFonts w:cs="Wingdings"/>
      <w:b w:val="0"/>
      <w:i w:val="0"/>
      <w:strike w:val="0"/>
      <w:dstrike w:val="0"/>
      <w:color w:val="000000"/>
      <w:position w:val="0"/>
      <w:sz w:val="16"/>
      <w:szCs w:val="16"/>
      <w:u w:val="none"/>
      <w:vertAlign w:val="baseline"/>
    </w:rPr>
  </w:style>
  <w:style w:type="character" w:customStyle="1" w:styleId="ListLabel3797">
    <w:name w:val="ListLabel 3797"/>
    <w:qFormat/>
    <w:rPr>
      <w:rFonts w:ascii="Arial" w:hAnsi="Arial" w:cs="Wingdings"/>
      <w:b/>
      <w:sz w:val="22"/>
    </w:rPr>
  </w:style>
  <w:style w:type="character" w:customStyle="1" w:styleId="ListLabel3798">
    <w:name w:val="ListLabel 3798"/>
    <w:qFormat/>
    <w:rPr>
      <w:rFonts w:cs="Courier New"/>
    </w:rPr>
  </w:style>
  <w:style w:type="character" w:customStyle="1" w:styleId="ListLabel3799">
    <w:name w:val="ListLabel 3799"/>
    <w:qFormat/>
    <w:rPr>
      <w:rFonts w:cs="Wingdings"/>
    </w:rPr>
  </w:style>
  <w:style w:type="character" w:customStyle="1" w:styleId="ListLabel3800">
    <w:name w:val="ListLabel 3800"/>
    <w:qFormat/>
    <w:rPr>
      <w:rFonts w:cs="Symbol"/>
    </w:rPr>
  </w:style>
  <w:style w:type="character" w:customStyle="1" w:styleId="ListLabel3801">
    <w:name w:val="ListLabel 3801"/>
    <w:qFormat/>
    <w:rPr>
      <w:rFonts w:cs="Courier New"/>
    </w:rPr>
  </w:style>
  <w:style w:type="character" w:customStyle="1" w:styleId="ListLabel3802">
    <w:name w:val="ListLabel 3802"/>
    <w:qFormat/>
    <w:rPr>
      <w:rFonts w:cs="Wingdings"/>
    </w:rPr>
  </w:style>
  <w:style w:type="character" w:customStyle="1" w:styleId="ListLabel3803">
    <w:name w:val="ListLabel 3803"/>
    <w:qFormat/>
    <w:rPr>
      <w:rFonts w:cs="Symbol"/>
    </w:rPr>
  </w:style>
  <w:style w:type="character" w:customStyle="1" w:styleId="ListLabel3804">
    <w:name w:val="ListLabel 3804"/>
    <w:qFormat/>
    <w:rPr>
      <w:rFonts w:cs="Courier New"/>
    </w:rPr>
  </w:style>
  <w:style w:type="character" w:customStyle="1" w:styleId="ListLabel3805">
    <w:name w:val="ListLabel 3805"/>
    <w:qFormat/>
    <w:rPr>
      <w:rFonts w:cs="Wingdings"/>
    </w:rPr>
  </w:style>
  <w:style w:type="character" w:customStyle="1" w:styleId="ListLabel3806">
    <w:name w:val="ListLabel 3806"/>
    <w:qFormat/>
    <w:rPr>
      <w:rFonts w:ascii="Arial" w:hAnsi="Arial" w:cs="Arial"/>
      <w:b/>
      <w:sz w:val="22"/>
    </w:rPr>
  </w:style>
  <w:style w:type="character" w:customStyle="1" w:styleId="ListLabel3807">
    <w:name w:val="ListLabel 3807"/>
    <w:qFormat/>
    <w:rPr>
      <w:rFonts w:cs="Courier New"/>
    </w:rPr>
  </w:style>
  <w:style w:type="character" w:customStyle="1" w:styleId="ListLabel3808">
    <w:name w:val="ListLabel 3808"/>
    <w:qFormat/>
    <w:rPr>
      <w:rFonts w:cs="Wingdings"/>
    </w:rPr>
  </w:style>
  <w:style w:type="character" w:customStyle="1" w:styleId="ListLabel3809">
    <w:name w:val="ListLabel 3809"/>
    <w:qFormat/>
    <w:rPr>
      <w:rFonts w:cs="Symbol"/>
    </w:rPr>
  </w:style>
  <w:style w:type="character" w:customStyle="1" w:styleId="ListLabel3810">
    <w:name w:val="ListLabel 3810"/>
    <w:qFormat/>
    <w:rPr>
      <w:rFonts w:cs="Courier New"/>
    </w:rPr>
  </w:style>
  <w:style w:type="character" w:customStyle="1" w:styleId="ListLabel3811">
    <w:name w:val="ListLabel 3811"/>
    <w:qFormat/>
    <w:rPr>
      <w:rFonts w:cs="Wingdings"/>
    </w:rPr>
  </w:style>
  <w:style w:type="character" w:customStyle="1" w:styleId="ListLabel3812">
    <w:name w:val="ListLabel 3812"/>
    <w:qFormat/>
    <w:rPr>
      <w:rFonts w:cs="Symbol"/>
    </w:rPr>
  </w:style>
  <w:style w:type="character" w:customStyle="1" w:styleId="ListLabel3813">
    <w:name w:val="ListLabel 3813"/>
    <w:qFormat/>
    <w:rPr>
      <w:rFonts w:cs="Courier New"/>
    </w:rPr>
  </w:style>
  <w:style w:type="character" w:customStyle="1" w:styleId="ListLabel3814">
    <w:name w:val="ListLabel 3814"/>
    <w:qFormat/>
    <w:rPr>
      <w:rFonts w:cs="Wingdings"/>
    </w:rPr>
  </w:style>
  <w:style w:type="character" w:customStyle="1" w:styleId="ListLabel3815">
    <w:name w:val="ListLabel 3815"/>
    <w:qFormat/>
    <w:rPr>
      <w:rFonts w:cs="Wingdings"/>
      <w:sz w:val="22"/>
    </w:rPr>
  </w:style>
  <w:style w:type="character" w:customStyle="1" w:styleId="ListLabel3816">
    <w:name w:val="ListLabel 3816"/>
    <w:qFormat/>
    <w:rPr>
      <w:rFonts w:cs="Courier New"/>
    </w:rPr>
  </w:style>
  <w:style w:type="character" w:customStyle="1" w:styleId="ListLabel3817">
    <w:name w:val="ListLabel 3817"/>
    <w:qFormat/>
    <w:rPr>
      <w:rFonts w:cs="Wingdings"/>
    </w:rPr>
  </w:style>
  <w:style w:type="character" w:customStyle="1" w:styleId="ListLabel3818">
    <w:name w:val="ListLabel 3818"/>
    <w:qFormat/>
    <w:rPr>
      <w:rFonts w:cs="Symbol"/>
    </w:rPr>
  </w:style>
  <w:style w:type="character" w:customStyle="1" w:styleId="ListLabel3819">
    <w:name w:val="ListLabel 3819"/>
    <w:qFormat/>
    <w:rPr>
      <w:rFonts w:cs="Courier New"/>
    </w:rPr>
  </w:style>
  <w:style w:type="character" w:customStyle="1" w:styleId="ListLabel3820">
    <w:name w:val="ListLabel 3820"/>
    <w:qFormat/>
    <w:rPr>
      <w:rFonts w:cs="Wingdings"/>
    </w:rPr>
  </w:style>
  <w:style w:type="character" w:customStyle="1" w:styleId="ListLabel3821">
    <w:name w:val="ListLabel 3821"/>
    <w:qFormat/>
    <w:rPr>
      <w:rFonts w:cs="Symbol"/>
    </w:rPr>
  </w:style>
  <w:style w:type="character" w:customStyle="1" w:styleId="ListLabel3822">
    <w:name w:val="ListLabel 3822"/>
    <w:qFormat/>
    <w:rPr>
      <w:rFonts w:cs="Courier New"/>
    </w:rPr>
  </w:style>
  <w:style w:type="character" w:customStyle="1" w:styleId="ListLabel3823">
    <w:name w:val="ListLabel 3823"/>
    <w:qFormat/>
    <w:rPr>
      <w:rFonts w:cs="Wingdings"/>
    </w:rPr>
  </w:style>
  <w:style w:type="character" w:customStyle="1" w:styleId="ListLabel3824">
    <w:name w:val="ListLabel 3824"/>
    <w:qFormat/>
    <w:rPr>
      <w:rFonts w:ascii="Arial" w:hAnsi="Arial" w:cs="Wingdings"/>
      <w:sz w:val="22"/>
    </w:rPr>
  </w:style>
  <w:style w:type="character" w:customStyle="1" w:styleId="ListLabel3825">
    <w:name w:val="ListLabel 3825"/>
    <w:qFormat/>
    <w:rPr>
      <w:rFonts w:cs="Courier New"/>
    </w:rPr>
  </w:style>
  <w:style w:type="character" w:customStyle="1" w:styleId="ListLabel3826">
    <w:name w:val="ListLabel 3826"/>
    <w:qFormat/>
    <w:rPr>
      <w:rFonts w:cs="Wingdings"/>
    </w:rPr>
  </w:style>
  <w:style w:type="character" w:customStyle="1" w:styleId="ListLabel3827">
    <w:name w:val="ListLabel 3827"/>
    <w:qFormat/>
    <w:rPr>
      <w:rFonts w:cs="Symbol"/>
    </w:rPr>
  </w:style>
  <w:style w:type="character" w:customStyle="1" w:styleId="ListLabel3828">
    <w:name w:val="ListLabel 3828"/>
    <w:qFormat/>
    <w:rPr>
      <w:rFonts w:cs="Courier New"/>
    </w:rPr>
  </w:style>
  <w:style w:type="character" w:customStyle="1" w:styleId="ListLabel3829">
    <w:name w:val="ListLabel 3829"/>
    <w:qFormat/>
    <w:rPr>
      <w:rFonts w:cs="Wingdings"/>
    </w:rPr>
  </w:style>
  <w:style w:type="character" w:customStyle="1" w:styleId="ListLabel3830">
    <w:name w:val="ListLabel 3830"/>
    <w:qFormat/>
    <w:rPr>
      <w:rFonts w:cs="Symbol"/>
    </w:rPr>
  </w:style>
  <w:style w:type="character" w:customStyle="1" w:styleId="ListLabel3831">
    <w:name w:val="ListLabel 3831"/>
    <w:qFormat/>
    <w:rPr>
      <w:rFonts w:cs="Courier New"/>
    </w:rPr>
  </w:style>
  <w:style w:type="character" w:customStyle="1" w:styleId="ListLabel3832">
    <w:name w:val="ListLabel 3832"/>
    <w:qFormat/>
    <w:rPr>
      <w:rFonts w:cs="Wingdings"/>
    </w:rPr>
  </w:style>
  <w:style w:type="character" w:customStyle="1" w:styleId="ListLabel3833">
    <w:name w:val="ListLabel 3833"/>
    <w:qFormat/>
    <w:rPr>
      <w:rFonts w:ascii="Arial" w:hAnsi="Arial" w:cs="Wingdings"/>
      <w:sz w:val="22"/>
    </w:rPr>
  </w:style>
  <w:style w:type="character" w:customStyle="1" w:styleId="ListLabel3834">
    <w:name w:val="ListLabel 3834"/>
    <w:qFormat/>
    <w:rPr>
      <w:rFonts w:cs="Courier New"/>
    </w:rPr>
  </w:style>
  <w:style w:type="character" w:customStyle="1" w:styleId="ListLabel3835">
    <w:name w:val="ListLabel 3835"/>
    <w:qFormat/>
    <w:rPr>
      <w:rFonts w:cs="Wingdings"/>
    </w:rPr>
  </w:style>
  <w:style w:type="character" w:customStyle="1" w:styleId="ListLabel3836">
    <w:name w:val="ListLabel 3836"/>
    <w:qFormat/>
    <w:rPr>
      <w:rFonts w:cs="Symbol"/>
    </w:rPr>
  </w:style>
  <w:style w:type="character" w:customStyle="1" w:styleId="ListLabel3837">
    <w:name w:val="ListLabel 3837"/>
    <w:qFormat/>
    <w:rPr>
      <w:rFonts w:cs="Courier New"/>
    </w:rPr>
  </w:style>
  <w:style w:type="character" w:customStyle="1" w:styleId="ListLabel3838">
    <w:name w:val="ListLabel 3838"/>
    <w:qFormat/>
    <w:rPr>
      <w:rFonts w:cs="Wingdings"/>
    </w:rPr>
  </w:style>
  <w:style w:type="character" w:customStyle="1" w:styleId="ListLabel3839">
    <w:name w:val="ListLabel 3839"/>
    <w:qFormat/>
    <w:rPr>
      <w:rFonts w:cs="Symbol"/>
    </w:rPr>
  </w:style>
  <w:style w:type="character" w:customStyle="1" w:styleId="ListLabel3840">
    <w:name w:val="ListLabel 3840"/>
    <w:qFormat/>
    <w:rPr>
      <w:rFonts w:cs="Courier New"/>
    </w:rPr>
  </w:style>
  <w:style w:type="character" w:customStyle="1" w:styleId="ListLabel3841">
    <w:name w:val="ListLabel 3841"/>
    <w:qFormat/>
    <w:rPr>
      <w:rFonts w:cs="Wingdings"/>
    </w:rPr>
  </w:style>
  <w:style w:type="character" w:customStyle="1" w:styleId="ListLabel3842">
    <w:name w:val="ListLabel 3842"/>
    <w:qFormat/>
    <w:rPr>
      <w:rFonts w:ascii="Arial" w:hAnsi="Arial" w:cs="Wingdings"/>
      <w:sz w:val="22"/>
    </w:rPr>
  </w:style>
  <w:style w:type="character" w:customStyle="1" w:styleId="ListLabel3843">
    <w:name w:val="ListLabel 3843"/>
    <w:qFormat/>
    <w:rPr>
      <w:rFonts w:cs="Courier New"/>
    </w:rPr>
  </w:style>
  <w:style w:type="character" w:customStyle="1" w:styleId="ListLabel3844">
    <w:name w:val="ListLabel 3844"/>
    <w:qFormat/>
    <w:rPr>
      <w:rFonts w:cs="Wingdings"/>
    </w:rPr>
  </w:style>
  <w:style w:type="character" w:customStyle="1" w:styleId="ListLabel3845">
    <w:name w:val="ListLabel 3845"/>
    <w:qFormat/>
    <w:rPr>
      <w:rFonts w:cs="Symbol"/>
    </w:rPr>
  </w:style>
  <w:style w:type="character" w:customStyle="1" w:styleId="ListLabel3846">
    <w:name w:val="ListLabel 3846"/>
    <w:qFormat/>
    <w:rPr>
      <w:rFonts w:cs="Courier New"/>
    </w:rPr>
  </w:style>
  <w:style w:type="character" w:customStyle="1" w:styleId="ListLabel3847">
    <w:name w:val="ListLabel 3847"/>
    <w:qFormat/>
    <w:rPr>
      <w:rFonts w:cs="Wingdings"/>
    </w:rPr>
  </w:style>
  <w:style w:type="character" w:customStyle="1" w:styleId="ListLabel3848">
    <w:name w:val="ListLabel 3848"/>
    <w:qFormat/>
    <w:rPr>
      <w:rFonts w:cs="Symbol"/>
    </w:rPr>
  </w:style>
  <w:style w:type="character" w:customStyle="1" w:styleId="ListLabel3849">
    <w:name w:val="ListLabel 3849"/>
    <w:qFormat/>
    <w:rPr>
      <w:rFonts w:cs="Courier New"/>
    </w:rPr>
  </w:style>
  <w:style w:type="character" w:customStyle="1" w:styleId="ListLabel3850">
    <w:name w:val="ListLabel 3850"/>
    <w:qFormat/>
    <w:rPr>
      <w:rFonts w:cs="Wingdings"/>
    </w:rPr>
  </w:style>
  <w:style w:type="character" w:customStyle="1" w:styleId="ListLabel3851">
    <w:name w:val="ListLabel 3851"/>
    <w:qFormat/>
    <w:rPr>
      <w:rFonts w:ascii="Arial" w:hAnsi="Arial" w:cs="Wingdings"/>
      <w:sz w:val="22"/>
    </w:rPr>
  </w:style>
  <w:style w:type="character" w:customStyle="1" w:styleId="ListLabel3852">
    <w:name w:val="ListLabel 3852"/>
    <w:qFormat/>
    <w:rPr>
      <w:rFonts w:cs="Courier New"/>
    </w:rPr>
  </w:style>
  <w:style w:type="character" w:customStyle="1" w:styleId="ListLabel3853">
    <w:name w:val="ListLabel 3853"/>
    <w:qFormat/>
    <w:rPr>
      <w:rFonts w:cs="Wingdings"/>
    </w:rPr>
  </w:style>
  <w:style w:type="character" w:customStyle="1" w:styleId="ListLabel3854">
    <w:name w:val="ListLabel 3854"/>
    <w:qFormat/>
    <w:rPr>
      <w:rFonts w:cs="Symbol"/>
    </w:rPr>
  </w:style>
  <w:style w:type="character" w:customStyle="1" w:styleId="ListLabel3855">
    <w:name w:val="ListLabel 3855"/>
    <w:qFormat/>
    <w:rPr>
      <w:rFonts w:cs="Courier New"/>
    </w:rPr>
  </w:style>
  <w:style w:type="character" w:customStyle="1" w:styleId="ListLabel3856">
    <w:name w:val="ListLabel 3856"/>
    <w:qFormat/>
    <w:rPr>
      <w:rFonts w:cs="Wingdings"/>
    </w:rPr>
  </w:style>
  <w:style w:type="character" w:customStyle="1" w:styleId="ListLabel3857">
    <w:name w:val="ListLabel 3857"/>
    <w:qFormat/>
    <w:rPr>
      <w:rFonts w:cs="Symbol"/>
    </w:rPr>
  </w:style>
  <w:style w:type="character" w:customStyle="1" w:styleId="ListLabel3858">
    <w:name w:val="ListLabel 3858"/>
    <w:qFormat/>
    <w:rPr>
      <w:rFonts w:cs="Courier New"/>
    </w:rPr>
  </w:style>
  <w:style w:type="character" w:customStyle="1" w:styleId="ListLabel3859">
    <w:name w:val="ListLabel 3859"/>
    <w:qFormat/>
    <w:rPr>
      <w:rFonts w:cs="Wingdings"/>
    </w:rPr>
  </w:style>
  <w:style w:type="character" w:customStyle="1" w:styleId="ListLabel3860">
    <w:name w:val="ListLabel 3860"/>
    <w:qFormat/>
    <w:rPr>
      <w:rFonts w:ascii="Arial" w:hAnsi="Arial" w:cs="Wingdings"/>
      <w:sz w:val="22"/>
    </w:rPr>
  </w:style>
  <w:style w:type="character" w:customStyle="1" w:styleId="ListLabel3861">
    <w:name w:val="ListLabel 3861"/>
    <w:qFormat/>
    <w:rPr>
      <w:rFonts w:cs="Courier New"/>
    </w:rPr>
  </w:style>
  <w:style w:type="character" w:customStyle="1" w:styleId="ListLabel3862">
    <w:name w:val="ListLabel 3862"/>
    <w:qFormat/>
    <w:rPr>
      <w:rFonts w:cs="Wingdings"/>
    </w:rPr>
  </w:style>
  <w:style w:type="character" w:customStyle="1" w:styleId="ListLabel3863">
    <w:name w:val="ListLabel 3863"/>
    <w:qFormat/>
    <w:rPr>
      <w:rFonts w:cs="Symbol"/>
    </w:rPr>
  </w:style>
  <w:style w:type="character" w:customStyle="1" w:styleId="ListLabel3864">
    <w:name w:val="ListLabel 3864"/>
    <w:qFormat/>
    <w:rPr>
      <w:rFonts w:cs="Courier New"/>
    </w:rPr>
  </w:style>
  <w:style w:type="character" w:customStyle="1" w:styleId="ListLabel3865">
    <w:name w:val="ListLabel 3865"/>
    <w:qFormat/>
    <w:rPr>
      <w:rFonts w:cs="Wingdings"/>
    </w:rPr>
  </w:style>
  <w:style w:type="character" w:customStyle="1" w:styleId="ListLabel3866">
    <w:name w:val="ListLabel 3866"/>
    <w:qFormat/>
    <w:rPr>
      <w:rFonts w:cs="Symbol"/>
    </w:rPr>
  </w:style>
  <w:style w:type="character" w:customStyle="1" w:styleId="ListLabel3867">
    <w:name w:val="ListLabel 3867"/>
    <w:qFormat/>
    <w:rPr>
      <w:rFonts w:cs="Courier New"/>
    </w:rPr>
  </w:style>
  <w:style w:type="character" w:customStyle="1" w:styleId="ListLabel3868">
    <w:name w:val="ListLabel 3868"/>
    <w:qFormat/>
    <w:rPr>
      <w:rFonts w:cs="Wingdings"/>
    </w:rPr>
  </w:style>
  <w:style w:type="character" w:customStyle="1" w:styleId="ListLabel3869">
    <w:name w:val="ListLabel 3869"/>
    <w:qFormat/>
    <w:rPr>
      <w:rFonts w:ascii="Arial" w:hAnsi="Arial" w:cs="Wingdings"/>
      <w:b/>
      <w:sz w:val="22"/>
    </w:rPr>
  </w:style>
  <w:style w:type="character" w:customStyle="1" w:styleId="ListLabel3870">
    <w:name w:val="ListLabel 3870"/>
    <w:qFormat/>
    <w:rPr>
      <w:rFonts w:cs="Courier New"/>
    </w:rPr>
  </w:style>
  <w:style w:type="character" w:customStyle="1" w:styleId="ListLabel3871">
    <w:name w:val="ListLabel 3871"/>
    <w:qFormat/>
    <w:rPr>
      <w:rFonts w:cs="Wingdings"/>
    </w:rPr>
  </w:style>
  <w:style w:type="character" w:customStyle="1" w:styleId="ListLabel3872">
    <w:name w:val="ListLabel 3872"/>
    <w:qFormat/>
    <w:rPr>
      <w:rFonts w:cs="Symbol"/>
    </w:rPr>
  </w:style>
  <w:style w:type="character" w:customStyle="1" w:styleId="ListLabel3873">
    <w:name w:val="ListLabel 3873"/>
    <w:qFormat/>
    <w:rPr>
      <w:rFonts w:cs="Courier New"/>
    </w:rPr>
  </w:style>
  <w:style w:type="character" w:customStyle="1" w:styleId="ListLabel3874">
    <w:name w:val="ListLabel 3874"/>
    <w:qFormat/>
    <w:rPr>
      <w:rFonts w:cs="Wingdings"/>
    </w:rPr>
  </w:style>
  <w:style w:type="character" w:customStyle="1" w:styleId="ListLabel3875">
    <w:name w:val="ListLabel 3875"/>
    <w:qFormat/>
    <w:rPr>
      <w:rFonts w:cs="Symbol"/>
    </w:rPr>
  </w:style>
  <w:style w:type="character" w:customStyle="1" w:styleId="ListLabel3876">
    <w:name w:val="ListLabel 3876"/>
    <w:qFormat/>
    <w:rPr>
      <w:rFonts w:cs="Courier New"/>
    </w:rPr>
  </w:style>
  <w:style w:type="character" w:customStyle="1" w:styleId="ListLabel3877">
    <w:name w:val="ListLabel 3877"/>
    <w:qFormat/>
    <w:rPr>
      <w:rFonts w:cs="Wingdings"/>
    </w:rPr>
  </w:style>
  <w:style w:type="character" w:customStyle="1" w:styleId="ListLabel3878">
    <w:name w:val="ListLabel 3878"/>
    <w:qFormat/>
    <w:rPr>
      <w:rFonts w:ascii="Arial" w:hAnsi="Arial" w:cs="Wingdings"/>
      <w:b/>
      <w:sz w:val="22"/>
    </w:rPr>
  </w:style>
  <w:style w:type="character" w:customStyle="1" w:styleId="ListLabel3879">
    <w:name w:val="ListLabel 3879"/>
    <w:qFormat/>
    <w:rPr>
      <w:rFonts w:cs="Courier New"/>
    </w:rPr>
  </w:style>
  <w:style w:type="character" w:customStyle="1" w:styleId="ListLabel3880">
    <w:name w:val="ListLabel 3880"/>
    <w:qFormat/>
    <w:rPr>
      <w:rFonts w:cs="Wingdings"/>
    </w:rPr>
  </w:style>
  <w:style w:type="character" w:customStyle="1" w:styleId="ListLabel3881">
    <w:name w:val="ListLabel 3881"/>
    <w:qFormat/>
    <w:rPr>
      <w:rFonts w:cs="Symbol"/>
    </w:rPr>
  </w:style>
  <w:style w:type="character" w:customStyle="1" w:styleId="ListLabel3882">
    <w:name w:val="ListLabel 3882"/>
    <w:qFormat/>
    <w:rPr>
      <w:rFonts w:cs="Courier New"/>
    </w:rPr>
  </w:style>
  <w:style w:type="character" w:customStyle="1" w:styleId="ListLabel3883">
    <w:name w:val="ListLabel 3883"/>
    <w:qFormat/>
    <w:rPr>
      <w:rFonts w:cs="Wingdings"/>
    </w:rPr>
  </w:style>
  <w:style w:type="character" w:customStyle="1" w:styleId="ListLabel3884">
    <w:name w:val="ListLabel 3884"/>
    <w:qFormat/>
    <w:rPr>
      <w:rFonts w:cs="Symbol"/>
    </w:rPr>
  </w:style>
  <w:style w:type="character" w:customStyle="1" w:styleId="ListLabel3885">
    <w:name w:val="ListLabel 3885"/>
    <w:qFormat/>
    <w:rPr>
      <w:rFonts w:cs="Courier New"/>
    </w:rPr>
  </w:style>
  <w:style w:type="character" w:customStyle="1" w:styleId="ListLabel3886">
    <w:name w:val="ListLabel 3886"/>
    <w:qFormat/>
    <w:rPr>
      <w:rFonts w:cs="Wingdings"/>
    </w:rPr>
  </w:style>
  <w:style w:type="character" w:customStyle="1" w:styleId="ListLabel3887">
    <w:name w:val="ListLabel 3887"/>
    <w:qFormat/>
    <w:rPr>
      <w:rFonts w:ascii="Arial" w:hAnsi="Arial" w:cs="Wingdings"/>
      <w:sz w:val="22"/>
    </w:rPr>
  </w:style>
  <w:style w:type="character" w:customStyle="1" w:styleId="ListLabel3888">
    <w:name w:val="ListLabel 3888"/>
    <w:qFormat/>
    <w:rPr>
      <w:rFonts w:cs="Courier New"/>
    </w:rPr>
  </w:style>
  <w:style w:type="character" w:customStyle="1" w:styleId="ListLabel3889">
    <w:name w:val="ListLabel 3889"/>
    <w:qFormat/>
    <w:rPr>
      <w:rFonts w:cs="Wingdings"/>
    </w:rPr>
  </w:style>
  <w:style w:type="character" w:customStyle="1" w:styleId="ListLabel3890">
    <w:name w:val="ListLabel 3890"/>
    <w:qFormat/>
    <w:rPr>
      <w:rFonts w:cs="Symbol"/>
    </w:rPr>
  </w:style>
  <w:style w:type="character" w:customStyle="1" w:styleId="ListLabel3891">
    <w:name w:val="ListLabel 3891"/>
    <w:qFormat/>
    <w:rPr>
      <w:rFonts w:cs="Courier New"/>
    </w:rPr>
  </w:style>
  <w:style w:type="character" w:customStyle="1" w:styleId="ListLabel3892">
    <w:name w:val="ListLabel 3892"/>
    <w:qFormat/>
    <w:rPr>
      <w:rFonts w:cs="Wingdings"/>
    </w:rPr>
  </w:style>
  <w:style w:type="character" w:customStyle="1" w:styleId="ListLabel3893">
    <w:name w:val="ListLabel 3893"/>
    <w:qFormat/>
    <w:rPr>
      <w:rFonts w:cs="Symbol"/>
    </w:rPr>
  </w:style>
  <w:style w:type="character" w:customStyle="1" w:styleId="ListLabel3894">
    <w:name w:val="ListLabel 3894"/>
    <w:qFormat/>
    <w:rPr>
      <w:rFonts w:cs="Courier New"/>
    </w:rPr>
  </w:style>
  <w:style w:type="character" w:customStyle="1" w:styleId="ListLabel3895">
    <w:name w:val="ListLabel 3895"/>
    <w:qFormat/>
    <w:rPr>
      <w:rFonts w:cs="Wingdings"/>
    </w:rPr>
  </w:style>
  <w:style w:type="character" w:customStyle="1" w:styleId="ListLabel3896">
    <w:name w:val="ListLabel 3896"/>
    <w:qFormat/>
    <w:rPr>
      <w:rFonts w:ascii="Arial" w:hAnsi="Arial" w:cs="Wingdings"/>
      <w:b/>
      <w:sz w:val="22"/>
    </w:rPr>
  </w:style>
  <w:style w:type="character" w:customStyle="1" w:styleId="ListLabel3897">
    <w:name w:val="ListLabel 3897"/>
    <w:qFormat/>
    <w:rPr>
      <w:rFonts w:cs="Courier New"/>
    </w:rPr>
  </w:style>
  <w:style w:type="character" w:customStyle="1" w:styleId="ListLabel3898">
    <w:name w:val="ListLabel 3898"/>
    <w:qFormat/>
    <w:rPr>
      <w:rFonts w:cs="Wingdings"/>
    </w:rPr>
  </w:style>
  <w:style w:type="character" w:customStyle="1" w:styleId="ListLabel3899">
    <w:name w:val="ListLabel 3899"/>
    <w:qFormat/>
    <w:rPr>
      <w:rFonts w:cs="Symbol"/>
    </w:rPr>
  </w:style>
  <w:style w:type="character" w:customStyle="1" w:styleId="ListLabel3900">
    <w:name w:val="ListLabel 3900"/>
    <w:qFormat/>
    <w:rPr>
      <w:rFonts w:cs="Courier New"/>
    </w:rPr>
  </w:style>
  <w:style w:type="character" w:customStyle="1" w:styleId="ListLabel3901">
    <w:name w:val="ListLabel 3901"/>
    <w:qFormat/>
    <w:rPr>
      <w:rFonts w:cs="Wingdings"/>
    </w:rPr>
  </w:style>
  <w:style w:type="character" w:customStyle="1" w:styleId="ListLabel3902">
    <w:name w:val="ListLabel 3902"/>
    <w:qFormat/>
    <w:rPr>
      <w:rFonts w:cs="Symbol"/>
    </w:rPr>
  </w:style>
  <w:style w:type="character" w:customStyle="1" w:styleId="ListLabel3903">
    <w:name w:val="ListLabel 3903"/>
    <w:qFormat/>
    <w:rPr>
      <w:rFonts w:cs="Courier New"/>
    </w:rPr>
  </w:style>
  <w:style w:type="character" w:customStyle="1" w:styleId="ListLabel3904">
    <w:name w:val="ListLabel 3904"/>
    <w:qFormat/>
    <w:rPr>
      <w:rFonts w:cs="Wingdings"/>
    </w:rPr>
  </w:style>
  <w:style w:type="character" w:customStyle="1" w:styleId="ListLabel3905">
    <w:name w:val="ListLabel 3905"/>
    <w:qFormat/>
    <w:rPr>
      <w:rFonts w:ascii="Arial" w:hAnsi="Arial" w:cs="Wingdings"/>
      <w:sz w:val="22"/>
    </w:rPr>
  </w:style>
  <w:style w:type="character" w:customStyle="1" w:styleId="ListLabel3906">
    <w:name w:val="ListLabel 3906"/>
    <w:qFormat/>
    <w:rPr>
      <w:rFonts w:cs="Courier New"/>
    </w:rPr>
  </w:style>
  <w:style w:type="character" w:customStyle="1" w:styleId="ListLabel3907">
    <w:name w:val="ListLabel 3907"/>
    <w:qFormat/>
    <w:rPr>
      <w:rFonts w:cs="Wingdings"/>
    </w:rPr>
  </w:style>
  <w:style w:type="character" w:customStyle="1" w:styleId="ListLabel3908">
    <w:name w:val="ListLabel 3908"/>
    <w:qFormat/>
    <w:rPr>
      <w:rFonts w:cs="Symbol"/>
    </w:rPr>
  </w:style>
  <w:style w:type="character" w:customStyle="1" w:styleId="ListLabel3909">
    <w:name w:val="ListLabel 3909"/>
    <w:qFormat/>
    <w:rPr>
      <w:rFonts w:cs="Courier New"/>
    </w:rPr>
  </w:style>
  <w:style w:type="character" w:customStyle="1" w:styleId="ListLabel3910">
    <w:name w:val="ListLabel 3910"/>
    <w:qFormat/>
    <w:rPr>
      <w:rFonts w:cs="Wingdings"/>
    </w:rPr>
  </w:style>
  <w:style w:type="character" w:customStyle="1" w:styleId="ListLabel3911">
    <w:name w:val="ListLabel 3911"/>
    <w:qFormat/>
    <w:rPr>
      <w:rFonts w:cs="Symbol"/>
    </w:rPr>
  </w:style>
  <w:style w:type="character" w:customStyle="1" w:styleId="ListLabel3912">
    <w:name w:val="ListLabel 3912"/>
    <w:qFormat/>
    <w:rPr>
      <w:rFonts w:cs="Courier New"/>
    </w:rPr>
  </w:style>
  <w:style w:type="character" w:customStyle="1" w:styleId="ListLabel3913">
    <w:name w:val="ListLabel 3913"/>
    <w:qFormat/>
    <w:rPr>
      <w:rFonts w:cs="Wingdings"/>
    </w:rPr>
  </w:style>
  <w:style w:type="character" w:customStyle="1" w:styleId="ListLabel3914">
    <w:name w:val="ListLabel 3914"/>
    <w:qFormat/>
    <w:rPr>
      <w:rFonts w:ascii="Arial" w:hAnsi="Arial" w:cs="Wingdings"/>
      <w:b/>
      <w:sz w:val="22"/>
    </w:rPr>
  </w:style>
  <w:style w:type="character" w:customStyle="1" w:styleId="ListLabel3915">
    <w:name w:val="ListLabel 3915"/>
    <w:qFormat/>
    <w:rPr>
      <w:rFonts w:cs="Courier New"/>
    </w:rPr>
  </w:style>
  <w:style w:type="character" w:customStyle="1" w:styleId="ListLabel3916">
    <w:name w:val="ListLabel 3916"/>
    <w:qFormat/>
    <w:rPr>
      <w:rFonts w:cs="Wingdings"/>
    </w:rPr>
  </w:style>
  <w:style w:type="character" w:customStyle="1" w:styleId="ListLabel3917">
    <w:name w:val="ListLabel 3917"/>
    <w:qFormat/>
    <w:rPr>
      <w:rFonts w:cs="Symbol"/>
    </w:rPr>
  </w:style>
  <w:style w:type="character" w:customStyle="1" w:styleId="ListLabel3918">
    <w:name w:val="ListLabel 3918"/>
    <w:qFormat/>
    <w:rPr>
      <w:rFonts w:cs="Courier New"/>
    </w:rPr>
  </w:style>
  <w:style w:type="character" w:customStyle="1" w:styleId="ListLabel3919">
    <w:name w:val="ListLabel 3919"/>
    <w:qFormat/>
    <w:rPr>
      <w:rFonts w:cs="Wingdings"/>
    </w:rPr>
  </w:style>
  <w:style w:type="character" w:customStyle="1" w:styleId="ListLabel3920">
    <w:name w:val="ListLabel 3920"/>
    <w:qFormat/>
    <w:rPr>
      <w:rFonts w:cs="Symbol"/>
    </w:rPr>
  </w:style>
  <w:style w:type="character" w:customStyle="1" w:styleId="ListLabel3921">
    <w:name w:val="ListLabel 3921"/>
    <w:qFormat/>
    <w:rPr>
      <w:rFonts w:cs="Courier New"/>
    </w:rPr>
  </w:style>
  <w:style w:type="character" w:customStyle="1" w:styleId="ListLabel3922">
    <w:name w:val="ListLabel 3922"/>
    <w:qFormat/>
    <w:rPr>
      <w:rFonts w:cs="Wingdings"/>
    </w:rPr>
  </w:style>
  <w:style w:type="character" w:customStyle="1" w:styleId="ListLabel3923">
    <w:name w:val="ListLabel 3923"/>
    <w:qFormat/>
    <w:rPr>
      <w:rFonts w:ascii="Arial" w:hAnsi="Arial" w:cs="Wingdings"/>
      <w:b/>
      <w:sz w:val="22"/>
    </w:rPr>
  </w:style>
  <w:style w:type="character" w:customStyle="1" w:styleId="ListLabel3924">
    <w:name w:val="ListLabel 3924"/>
    <w:qFormat/>
    <w:rPr>
      <w:rFonts w:cs="Courier New"/>
    </w:rPr>
  </w:style>
  <w:style w:type="character" w:customStyle="1" w:styleId="ListLabel3925">
    <w:name w:val="ListLabel 3925"/>
    <w:qFormat/>
    <w:rPr>
      <w:rFonts w:cs="Wingdings"/>
    </w:rPr>
  </w:style>
  <w:style w:type="character" w:customStyle="1" w:styleId="ListLabel3926">
    <w:name w:val="ListLabel 3926"/>
    <w:qFormat/>
    <w:rPr>
      <w:rFonts w:cs="Symbol"/>
    </w:rPr>
  </w:style>
  <w:style w:type="character" w:customStyle="1" w:styleId="ListLabel3927">
    <w:name w:val="ListLabel 3927"/>
    <w:qFormat/>
    <w:rPr>
      <w:rFonts w:cs="Courier New"/>
    </w:rPr>
  </w:style>
  <w:style w:type="character" w:customStyle="1" w:styleId="ListLabel3928">
    <w:name w:val="ListLabel 3928"/>
    <w:qFormat/>
    <w:rPr>
      <w:rFonts w:cs="Wingdings"/>
    </w:rPr>
  </w:style>
  <w:style w:type="character" w:customStyle="1" w:styleId="ListLabel3929">
    <w:name w:val="ListLabel 3929"/>
    <w:qFormat/>
    <w:rPr>
      <w:rFonts w:cs="Symbol"/>
    </w:rPr>
  </w:style>
  <w:style w:type="character" w:customStyle="1" w:styleId="ListLabel3930">
    <w:name w:val="ListLabel 3930"/>
    <w:qFormat/>
    <w:rPr>
      <w:rFonts w:cs="Courier New"/>
    </w:rPr>
  </w:style>
  <w:style w:type="character" w:customStyle="1" w:styleId="ListLabel3931">
    <w:name w:val="ListLabel 3931"/>
    <w:qFormat/>
    <w:rPr>
      <w:rFonts w:cs="Wingdings"/>
    </w:rPr>
  </w:style>
  <w:style w:type="character" w:customStyle="1" w:styleId="ListLabel3932">
    <w:name w:val="ListLabel 3932"/>
    <w:qFormat/>
    <w:rPr>
      <w:rFonts w:ascii="Arial" w:hAnsi="Arial" w:cs="Wingdings"/>
      <w:sz w:val="22"/>
    </w:rPr>
  </w:style>
  <w:style w:type="character" w:customStyle="1" w:styleId="ListLabel3933">
    <w:name w:val="ListLabel 3933"/>
    <w:qFormat/>
    <w:rPr>
      <w:rFonts w:cs="Courier New"/>
    </w:rPr>
  </w:style>
  <w:style w:type="character" w:customStyle="1" w:styleId="ListLabel3934">
    <w:name w:val="ListLabel 3934"/>
    <w:qFormat/>
    <w:rPr>
      <w:rFonts w:cs="Wingdings"/>
    </w:rPr>
  </w:style>
  <w:style w:type="character" w:customStyle="1" w:styleId="ListLabel3935">
    <w:name w:val="ListLabel 3935"/>
    <w:qFormat/>
    <w:rPr>
      <w:rFonts w:cs="Symbol"/>
    </w:rPr>
  </w:style>
  <w:style w:type="character" w:customStyle="1" w:styleId="ListLabel3936">
    <w:name w:val="ListLabel 3936"/>
    <w:qFormat/>
    <w:rPr>
      <w:rFonts w:cs="Courier New"/>
    </w:rPr>
  </w:style>
  <w:style w:type="character" w:customStyle="1" w:styleId="ListLabel3937">
    <w:name w:val="ListLabel 3937"/>
    <w:qFormat/>
    <w:rPr>
      <w:rFonts w:cs="Wingdings"/>
    </w:rPr>
  </w:style>
  <w:style w:type="character" w:customStyle="1" w:styleId="ListLabel3938">
    <w:name w:val="ListLabel 3938"/>
    <w:qFormat/>
    <w:rPr>
      <w:rFonts w:cs="Symbol"/>
    </w:rPr>
  </w:style>
  <w:style w:type="character" w:customStyle="1" w:styleId="ListLabel3939">
    <w:name w:val="ListLabel 3939"/>
    <w:qFormat/>
    <w:rPr>
      <w:rFonts w:cs="Courier New"/>
    </w:rPr>
  </w:style>
  <w:style w:type="character" w:customStyle="1" w:styleId="ListLabel3940">
    <w:name w:val="ListLabel 3940"/>
    <w:qFormat/>
    <w:rPr>
      <w:rFonts w:cs="Wingdings"/>
    </w:rPr>
  </w:style>
  <w:style w:type="character" w:customStyle="1" w:styleId="ListLabel3941">
    <w:name w:val="ListLabel 3941"/>
    <w:qFormat/>
    <w:rPr>
      <w:rFonts w:ascii="Arial" w:hAnsi="Arial" w:cs="Wingdings"/>
      <w:b/>
      <w:sz w:val="22"/>
    </w:rPr>
  </w:style>
  <w:style w:type="character" w:customStyle="1" w:styleId="ListLabel3942">
    <w:name w:val="ListLabel 3942"/>
    <w:qFormat/>
    <w:rPr>
      <w:rFonts w:cs="Courier New"/>
    </w:rPr>
  </w:style>
  <w:style w:type="character" w:customStyle="1" w:styleId="ListLabel3943">
    <w:name w:val="ListLabel 3943"/>
    <w:qFormat/>
    <w:rPr>
      <w:rFonts w:cs="Wingdings"/>
    </w:rPr>
  </w:style>
  <w:style w:type="character" w:customStyle="1" w:styleId="ListLabel3944">
    <w:name w:val="ListLabel 3944"/>
    <w:qFormat/>
    <w:rPr>
      <w:rFonts w:cs="Symbol"/>
    </w:rPr>
  </w:style>
  <w:style w:type="character" w:customStyle="1" w:styleId="ListLabel3945">
    <w:name w:val="ListLabel 3945"/>
    <w:qFormat/>
    <w:rPr>
      <w:rFonts w:cs="Courier New"/>
    </w:rPr>
  </w:style>
  <w:style w:type="character" w:customStyle="1" w:styleId="ListLabel3946">
    <w:name w:val="ListLabel 3946"/>
    <w:qFormat/>
    <w:rPr>
      <w:rFonts w:cs="Wingdings"/>
    </w:rPr>
  </w:style>
  <w:style w:type="character" w:customStyle="1" w:styleId="ListLabel3947">
    <w:name w:val="ListLabel 3947"/>
    <w:qFormat/>
    <w:rPr>
      <w:rFonts w:cs="Symbol"/>
    </w:rPr>
  </w:style>
  <w:style w:type="character" w:customStyle="1" w:styleId="ListLabel3948">
    <w:name w:val="ListLabel 3948"/>
    <w:qFormat/>
    <w:rPr>
      <w:rFonts w:cs="Courier New"/>
    </w:rPr>
  </w:style>
  <w:style w:type="character" w:customStyle="1" w:styleId="ListLabel3949">
    <w:name w:val="ListLabel 3949"/>
    <w:qFormat/>
    <w:rPr>
      <w:rFonts w:cs="Wingding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footer" Target="footer4.xml"/><Relationship Id="rId84" Type="http://schemas.openxmlformats.org/officeDocument/2006/relationships/footer" Target="footer6.xml"/><Relationship Id="rId16" Type="http://schemas.openxmlformats.org/officeDocument/2006/relationships/image" Target="media/image5.jpe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00.png"/><Relationship Id="rId58" Type="http://schemas.openxmlformats.org/officeDocument/2006/relationships/image" Target="media/image38.jpeg"/><Relationship Id="rId74" Type="http://schemas.openxmlformats.org/officeDocument/2006/relationships/image" Target="media/image48.jpeg"/><Relationship Id="rId79" Type="http://schemas.openxmlformats.org/officeDocument/2006/relationships/image" Target="media/image49.emf"/><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www.legifrance.gouv.fr/affichTexteArticle.do;jsessionid=B1EC833E2EEB49DA5ECB8329844DB953.tpdjo08v_3?idArticle=LEGIARTI000026604315&amp;cidTexte=JORFTEXT000026597003&amp;dateTexte=20130509&amp;categorieLien=id&amp;oldAction=&amp;nbResultRech=" TargetMode="Externa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28.jpeg"/><Relationship Id="rId56" Type="http://schemas.openxmlformats.org/officeDocument/2006/relationships/image" Target="media/image34.jpeg"/><Relationship Id="rId64" Type="http://schemas.openxmlformats.org/officeDocument/2006/relationships/image" Target="media/image360.jpeg"/><Relationship Id="rId69" Type="http://schemas.openxmlformats.org/officeDocument/2006/relationships/image" Target="media/image41.jpe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3.jpeg"/><Relationship Id="rId80" Type="http://schemas.openxmlformats.org/officeDocument/2006/relationships/package" Target="embeddings/Microsoft_Excel_Worksheet1.xlsx"/><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eader" Target="header2.xml"/><Relationship Id="rId25" Type="http://schemas.openxmlformats.org/officeDocument/2006/relationships/hyperlink" Target="https://www.fonction-publique.gouv.fr/files/files/textes_de_reference/2013/C_20130411_0003.pdf"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50.png"/><Relationship Id="rId70" Type="http://schemas.openxmlformats.org/officeDocument/2006/relationships/image" Target="media/image380.jpeg"/><Relationship Id="rId75" Type="http://schemas.openxmlformats.org/officeDocument/2006/relationships/image" Target="media/image44.jpeg"/><Relationship Id="rId8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dalloz-actualite.fr/document/ce-1er-juill-2021-req-n-434665" TargetMode="External"/><Relationship Id="rId36" Type="http://schemas.openxmlformats.org/officeDocument/2006/relationships/image" Target="media/image20.png"/><Relationship Id="rId49" Type="http://schemas.openxmlformats.org/officeDocument/2006/relationships/image" Target="media/image280.jpe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jpeg"/><Relationship Id="rId52" Type="http://schemas.openxmlformats.org/officeDocument/2006/relationships/image" Target="media/image31.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48.png"/><Relationship Id="rId81" Type="http://schemas.openxmlformats.org/officeDocument/2006/relationships/header" Target="header4.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Excel_Worksheet.xlsx"/><Relationship Id="rId18" Type="http://schemas.openxmlformats.org/officeDocument/2006/relationships/footer" Target="footer2.xm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legifrance.gouv.fr/codes/article_lc/LEGIARTI000019017290"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60.jpeg"/><Relationship Id="rId66" Type="http://schemas.openxmlformats.org/officeDocument/2006/relationships/header" Target="header3.xml"/><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footer" Target="footer5.xml"/></Relationships>
</file>

<file path=word/_rels/footnotes.xml.rels><?xml version="1.0" encoding="UTF-8" standalone="yes"?>
<Relationships xmlns="http://schemas.openxmlformats.org/package/2006/relationships"><Relationship Id="rId2" Type="http://schemas.openxmlformats.org/officeDocument/2006/relationships/hyperlink" Target="https://chorus-diapason.finances.ader.gouv.fr/docs/tiers_zphy-ztae/?bp-attachment=FM-ZPHY-ZTAEv4-4.pdf" TargetMode="External"/><Relationship Id="rId1" Type="http://schemas.openxmlformats.org/officeDocument/2006/relationships/hyperlink" Target="https://chorus-diapason.finances.ader.gouv.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A4D61-819A-42F1-9A82-34EAA06AE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10654</Words>
  <Characters>58602</Characters>
  <Application>Microsoft Office Word</Application>
  <DocSecurity>0</DocSecurity>
  <Lines>488</Lines>
  <Paragraphs>138</Paragraphs>
  <ScaleCrop>false</ScaleCrop>
  <HeadingPairs>
    <vt:vector size="2" baseType="variant">
      <vt:variant>
        <vt:lpstr>Titre</vt:lpstr>
      </vt:variant>
      <vt:variant>
        <vt:i4>1</vt:i4>
      </vt:variant>
    </vt:vector>
  </HeadingPairs>
  <TitlesOfParts>
    <vt:vector size="1" baseType="lpstr">
      <vt:lpstr>Diapositive 1</vt:lpstr>
    </vt:vector>
  </TitlesOfParts>
  <Company>Secrétariat Général</Company>
  <LinksUpToDate>false</LinksUpToDate>
  <CharactersWithSpaces>69118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Diapositive 1</dc:title>
  <dc:subject/>
  <dc:creator>fcopit</dc:creator>
  <dc:description/>
  <cp:lastModifiedBy>KARANCI Derya</cp:lastModifiedBy>
  <cp:revision>2</cp:revision>
  <cp:lastPrinted>2022-07-11T15:22:00Z</cp:lastPrinted>
  <dcterms:created xsi:type="dcterms:W3CDTF">2024-10-09T12:15:00Z</dcterms:created>
  <dcterms:modified xsi:type="dcterms:W3CDTF">2024-10-09T12:15:00Z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Secrétariat Général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